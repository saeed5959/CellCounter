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F6E5FF" w14:textId="77777777" w:rsidR="00FB064E" w:rsidRPr="00896AA9" w:rsidRDefault="00FB064E" w:rsidP="00D56D13">
      <w:pPr>
        <w:jc w:val="center"/>
        <w:rPr>
          <w:rFonts w:asciiTheme="majorBidi" w:hAnsiTheme="majorBidi" w:cs="B Nazanin"/>
          <w:b/>
          <w:bCs/>
          <w:color w:val="FF0000"/>
          <w:sz w:val="32"/>
          <w:szCs w:val="32"/>
        </w:rPr>
      </w:pPr>
    </w:p>
    <w:p w14:paraId="11E25F9A" w14:textId="77777777" w:rsidR="00FB064E" w:rsidRPr="00896AA9" w:rsidRDefault="00FB064E" w:rsidP="00D56D13">
      <w:pPr>
        <w:jc w:val="center"/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347A4301" w14:textId="77777777" w:rsidR="00E03183" w:rsidRPr="00896AA9" w:rsidRDefault="00E03183" w:rsidP="006D6747">
      <w:pPr>
        <w:jc w:val="center"/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  <w:r w:rsidRPr="00896AA9"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  <w:t>پروژه</w:t>
      </w:r>
      <w:r w:rsidR="00EF205B" w:rsidRPr="00896AA9"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  <w:t xml:space="preserve"> </w:t>
      </w:r>
      <w:r w:rsidR="006D6747" w:rsidRPr="00896AA9"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  <w:t xml:space="preserve">پردازش تصاویر برای دستگاه سل </w:t>
      </w:r>
      <w:proofErr w:type="spellStart"/>
      <w:r w:rsidR="006D6747" w:rsidRPr="00896AA9"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  <w:t>کانتر</w:t>
      </w:r>
      <w:proofErr w:type="spellEnd"/>
    </w:p>
    <w:p w14:paraId="51694FB5" w14:textId="77777777" w:rsidR="00EF205B" w:rsidRPr="00896AA9" w:rsidRDefault="00EF205B" w:rsidP="001F53E5">
      <w:pPr>
        <w:jc w:val="center"/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</w:pPr>
    </w:p>
    <w:p w14:paraId="5023C47F" w14:textId="77777777" w:rsidR="00EF205B" w:rsidRPr="00896AA9" w:rsidRDefault="00D56D13" w:rsidP="006D6747">
      <w:pPr>
        <w:jc w:val="center"/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</w:pPr>
      <w:r w:rsidRPr="00896AA9"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  <w:t>مدل:</w:t>
      </w:r>
      <w:r w:rsidR="006D6747" w:rsidRPr="00896AA9"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  <w:t xml:space="preserve"> </w:t>
      </w:r>
      <w:proofErr w:type="spellStart"/>
      <w:r w:rsidRPr="00896AA9"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  <w:t>ورژن</w:t>
      </w:r>
      <w:proofErr w:type="spellEnd"/>
      <w:r w:rsidRPr="00896AA9"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  <w:t xml:space="preserve"> </w:t>
      </w:r>
      <w:r w:rsidR="006D6747" w:rsidRPr="00896AA9"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  <w:t>۰</w:t>
      </w:r>
    </w:p>
    <w:tbl>
      <w:tblPr>
        <w:tblpPr w:leftFromText="180" w:rightFromText="180" w:vertAnchor="text" w:horzAnchor="margin" w:tblpY="3646"/>
        <w:tblW w:w="91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37"/>
        <w:gridCol w:w="4036"/>
        <w:gridCol w:w="2609"/>
        <w:gridCol w:w="1893"/>
      </w:tblGrid>
      <w:tr w:rsidR="00E2463E" w:rsidRPr="00896AA9" w14:paraId="3F693B57" w14:textId="77777777" w:rsidTr="00796667">
        <w:trPr>
          <w:trHeight w:val="353"/>
        </w:trPr>
        <w:tc>
          <w:tcPr>
            <w:tcW w:w="9175" w:type="dxa"/>
            <w:gridSpan w:val="4"/>
            <w:shd w:val="clear" w:color="auto" w:fill="CCCCCC"/>
            <w:vAlign w:val="center"/>
          </w:tcPr>
          <w:p w14:paraId="07360BA4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bookmarkStart w:id="0" w:name="OLE_LINK1"/>
            <w:r w:rsidRPr="00896AA9">
              <w:rPr>
                <w:rFonts w:asciiTheme="majorBidi" w:hAnsiTheme="majorBidi" w:cs="B Nazanin"/>
                <w:sz w:val="24"/>
                <w:szCs w:val="24"/>
              </w:rPr>
              <w:t>Revision Record</w:t>
            </w:r>
          </w:p>
        </w:tc>
      </w:tr>
      <w:tr w:rsidR="00E2463E" w:rsidRPr="00896AA9" w14:paraId="1BA8B859" w14:textId="77777777" w:rsidTr="000743C1">
        <w:trPr>
          <w:trHeight w:val="416"/>
        </w:trPr>
        <w:tc>
          <w:tcPr>
            <w:tcW w:w="637" w:type="dxa"/>
            <w:shd w:val="clear" w:color="auto" w:fill="CCCCCC"/>
            <w:vAlign w:val="center"/>
          </w:tcPr>
          <w:p w14:paraId="43164B40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Ver.</w:t>
            </w:r>
          </w:p>
        </w:tc>
        <w:tc>
          <w:tcPr>
            <w:tcW w:w="4036" w:type="dxa"/>
            <w:shd w:val="clear" w:color="auto" w:fill="CCCCCC"/>
            <w:vAlign w:val="center"/>
          </w:tcPr>
          <w:p w14:paraId="4951BD80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Description</w:t>
            </w:r>
          </w:p>
        </w:tc>
        <w:tc>
          <w:tcPr>
            <w:tcW w:w="2609" w:type="dxa"/>
            <w:shd w:val="clear" w:color="auto" w:fill="CCCCCC"/>
            <w:vAlign w:val="center"/>
          </w:tcPr>
          <w:p w14:paraId="5FDFBCE0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Reviser</w:t>
            </w:r>
          </w:p>
        </w:tc>
        <w:tc>
          <w:tcPr>
            <w:tcW w:w="1893" w:type="dxa"/>
            <w:shd w:val="clear" w:color="auto" w:fill="CCCCCC"/>
            <w:vAlign w:val="center"/>
          </w:tcPr>
          <w:p w14:paraId="255DD45D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Date</w:t>
            </w:r>
          </w:p>
        </w:tc>
      </w:tr>
      <w:tr w:rsidR="00E2463E" w:rsidRPr="00896AA9" w14:paraId="00F198B4" w14:textId="77777777" w:rsidTr="000743C1">
        <w:tc>
          <w:tcPr>
            <w:tcW w:w="637" w:type="dxa"/>
            <w:shd w:val="clear" w:color="auto" w:fill="auto"/>
            <w:vAlign w:val="center"/>
          </w:tcPr>
          <w:p w14:paraId="32B4E987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1.0</w:t>
            </w:r>
          </w:p>
        </w:tc>
        <w:tc>
          <w:tcPr>
            <w:tcW w:w="4036" w:type="dxa"/>
            <w:shd w:val="clear" w:color="auto" w:fill="auto"/>
            <w:vAlign w:val="center"/>
          </w:tcPr>
          <w:p w14:paraId="616FA68C" w14:textId="77777777" w:rsidR="00E2463E" w:rsidRPr="00896AA9" w:rsidRDefault="00E2463E" w:rsidP="00796667">
            <w:pPr>
              <w:jc w:val="right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</w:rPr>
              <w:t>First Edition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3554624" w14:textId="460A4ECB" w:rsidR="00E2463E" w:rsidRPr="00896AA9" w:rsidRDefault="000743C1" w:rsidP="000743C1">
            <w:pPr>
              <w:bidi w:val="0"/>
              <w:jc w:val="center"/>
              <w:rPr>
                <w:rFonts w:asciiTheme="majorBidi" w:hAnsiTheme="majorBidi" w:cs="B Nazanin"/>
                <w:sz w:val="24"/>
                <w:szCs w:val="24"/>
                <w:rtl/>
              </w:rPr>
            </w:pPr>
            <w:proofErr w:type="spellStart"/>
            <w:r>
              <w:rPr>
                <w:rFonts w:asciiTheme="majorBidi" w:hAnsiTheme="majorBidi" w:cs="B Nazanin"/>
                <w:sz w:val="24"/>
                <w:szCs w:val="24"/>
              </w:rPr>
              <w:t>Sa</w:t>
            </w:r>
            <w:r w:rsidR="00913B35">
              <w:rPr>
                <w:rFonts w:asciiTheme="majorBidi" w:hAnsiTheme="majorBidi" w:cs="B Nazanin"/>
                <w:sz w:val="24"/>
                <w:szCs w:val="24"/>
              </w:rPr>
              <w:t>’</w:t>
            </w:r>
            <w:r>
              <w:rPr>
                <w:rFonts w:asciiTheme="majorBidi" w:hAnsiTheme="majorBidi" w:cs="B Nazanin"/>
                <w:sz w:val="24"/>
                <w:szCs w:val="24"/>
              </w:rPr>
              <w:t>ed</w:t>
            </w:r>
            <w:proofErr w:type="spellEnd"/>
            <w:r>
              <w:rPr>
                <w:rFonts w:asciiTheme="majorBidi" w:hAnsiTheme="majorBidi" w:cs="B Nazani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Bidi" w:hAnsiTheme="majorBidi" w:cs="B Nazanin"/>
                <w:sz w:val="24"/>
                <w:szCs w:val="24"/>
              </w:rPr>
              <w:t>firuzi</w:t>
            </w:r>
            <w:proofErr w:type="spellEnd"/>
          </w:p>
        </w:tc>
        <w:tc>
          <w:tcPr>
            <w:tcW w:w="1893" w:type="dxa"/>
            <w:shd w:val="clear" w:color="auto" w:fill="auto"/>
            <w:vAlign w:val="center"/>
          </w:tcPr>
          <w:p w14:paraId="4970A187" w14:textId="147D8D0D" w:rsidR="00E2463E" w:rsidRPr="00896AA9" w:rsidRDefault="000743C1" w:rsidP="000743C1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>
              <w:rPr>
                <w:rFonts w:asciiTheme="majorBidi" w:hAnsiTheme="majorBidi" w:cs="B Nazanin"/>
              </w:rPr>
              <w:t>Apr</w:t>
            </w:r>
            <w:r w:rsidR="00E2463E" w:rsidRPr="00896AA9">
              <w:rPr>
                <w:rFonts w:asciiTheme="majorBidi" w:hAnsiTheme="majorBidi" w:cs="B Nazanin"/>
              </w:rPr>
              <w:t xml:space="preserve"> </w:t>
            </w:r>
            <w:r>
              <w:rPr>
                <w:rFonts w:asciiTheme="majorBidi" w:hAnsiTheme="majorBidi" w:cs="B Nazanin"/>
              </w:rPr>
              <w:t>13</w:t>
            </w:r>
            <w:r w:rsidR="00E2463E" w:rsidRPr="00896AA9">
              <w:rPr>
                <w:rFonts w:asciiTheme="majorBidi" w:hAnsiTheme="majorBidi" w:cs="B Nazanin"/>
              </w:rPr>
              <w:t xml:space="preserve">, </w:t>
            </w:r>
            <w:r>
              <w:rPr>
                <w:rFonts w:asciiTheme="majorBidi" w:hAnsiTheme="majorBidi" w:cs="B Nazanin"/>
              </w:rPr>
              <w:t>2020</w:t>
            </w:r>
          </w:p>
        </w:tc>
      </w:tr>
      <w:tr w:rsidR="00E2463E" w:rsidRPr="00896AA9" w14:paraId="522D0CFD" w14:textId="77777777" w:rsidTr="000743C1">
        <w:tc>
          <w:tcPr>
            <w:tcW w:w="637" w:type="dxa"/>
            <w:shd w:val="clear" w:color="auto" w:fill="auto"/>
            <w:vAlign w:val="center"/>
          </w:tcPr>
          <w:p w14:paraId="4F7BF101" w14:textId="709A52F9" w:rsidR="00E2463E" w:rsidRPr="00896AA9" w:rsidRDefault="000743C1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>
              <w:rPr>
                <w:rFonts w:asciiTheme="majorBidi" w:hAnsiTheme="majorBidi" w:cs="B Nazanin"/>
                <w:sz w:val="24"/>
                <w:szCs w:val="24"/>
              </w:rPr>
              <w:t>1.0</w:t>
            </w:r>
          </w:p>
        </w:tc>
        <w:tc>
          <w:tcPr>
            <w:tcW w:w="4036" w:type="dxa"/>
            <w:shd w:val="clear" w:color="auto" w:fill="auto"/>
            <w:vAlign w:val="center"/>
          </w:tcPr>
          <w:p w14:paraId="60D9955E" w14:textId="5FD8745F" w:rsidR="00E2463E" w:rsidRPr="00896AA9" w:rsidRDefault="000743C1" w:rsidP="00796667">
            <w:pPr>
              <w:jc w:val="right"/>
              <w:rPr>
                <w:rFonts w:asciiTheme="majorBidi" w:hAnsiTheme="majorBidi" w:cs="B Nazanin"/>
                <w:sz w:val="24"/>
                <w:szCs w:val="24"/>
              </w:rPr>
            </w:pPr>
            <w:r>
              <w:rPr>
                <w:rFonts w:asciiTheme="majorBidi" w:hAnsiTheme="majorBidi" w:cs="B Nazanin"/>
                <w:sz w:val="24"/>
                <w:szCs w:val="24"/>
              </w:rPr>
              <w:t>Structural</w:t>
            </w:r>
            <w:r w:rsidRPr="00896AA9">
              <w:rPr>
                <w:rFonts w:asciiTheme="majorBidi" w:hAnsiTheme="majorBidi" w:cs="B Nazanin"/>
                <w:sz w:val="24"/>
                <w:szCs w:val="24"/>
              </w:rPr>
              <w:t xml:space="preserve"> Edition</w:t>
            </w:r>
          </w:p>
        </w:tc>
        <w:tc>
          <w:tcPr>
            <w:tcW w:w="2609" w:type="dxa"/>
            <w:shd w:val="clear" w:color="auto" w:fill="auto"/>
            <w:vAlign w:val="center"/>
          </w:tcPr>
          <w:p w14:paraId="164432EF" w14:textId="349C0823" w:rsidR="00E2463E" w:rsidRPr="00896AA9" w:rsidRDefault="000743C1" w:rsidP="00796667">
            <w:pPr>
              <w:bidi w:val="0"/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  <w:r>
              <w:rPr>
                <w:rFonts w:asciiTheme="majorBidi" w:hAnsiTheme="majorBidi" w:cs="B Nazanin"/>
                <w:sz w:val="24"/>
                <w:szCs w:val="24"/>
              </w:rPr>
              <w:t xml:space="preserve">Bahman </w:t>
            </w:r>
            <w:proofErr w:type="spellStart"/>
            <w:r>
              <w:rPr>
                <w:rFonts w:asciiTheme="majorBidi" w:hAnsiTheme="majorBidi" w:cs="B Nazanin"/>
                <w:sz w:val="24"/>
                <w:szCs w:val="24"/>
              </w:rPr>
              <w:t>mansoury</w:t>
            </w:r>
            <w:proofErr w:type="spellEnd"/>
          </w:p>
        </w:tc>
        <w:tc>
          <w:tcPr>
            <w:tcW w:w="1893" w:type="dxa"/>
            <w:shd w:val="clear" w:color="auto" w:fill="auto"/>
            <w:vAlign w:val="center"/>
          </w:tcPr>
          <w:p w14:paraId="5162B0FF" w14:textId="2F98F441" w:rsidR="00E2463E" w:rsidRPr="00896AA9" w:rsidRDefault="000743C1" w:rsidP="000743C1">
            <w:pPr>
              <w:jc w:val="center"/>
              <w:rPr>
                <w:rFonts w:asciiTheme="majorBidi" w:hAnsiTheme="majorBidi" w:cs="B Nazanin"/>
              </w:rPr>
            </w:pPr>
            <w:r>
              <w:rPr>
                <w:rFonts w:asciiTheme="majorBidi" w:hAnsiTheme="majorBidi" w:cs="B Nazanin"/>
              </w:rPr>
              <w:t>Apr</w:t>
            </w:r>
            <w:r w:rsidRPr="00896AA9">
              <w:rPr>
                <w:rFonts w:asciiTheme="majorBidi" w:hAnsiTheme="majorBidi" w:cs="B Nazanin"/>
              </w:rPr>
              <w:t xml:space="preserve"> </w:t>
            </w:r>
            <w:r>
              <w:rPr>
                <w:rFonts w:asciiTheme="majorBidi" w:hAnsiTheme="majorBidi" w:cs="B Nazanin"/>
              </w:rPr>
              <w:t>15</w:t>
            </w:r>
            <w:r w:rsidRPr="00896AA9">
              <w:rPr>
                <w:rFonts w:asciiTheme="majorBidi" w:hAnsiTheme="majorBidi" w:cs="B Nazanin"/>
              </w:rPr>
              <w:t xml:space="preserve">, </w:t>
            </w:r>
            <w:r>
              <w:rPr>
                <w:rFonts w:asciiTheme="majorBidi" w:hAnsiTheme="majorBidi" w:cs="B Nazanin"/>
              </w:rPr>
              <w:t>2020</w:t>
            </w:r>
          </w:p>
        </w:tc>
      </w:tr>
      <w:tr w:rsidR="00E2463E" w:rsidRPr="00896AA9" w14:paraId="0500A354" w14:textId="77777777" w:rsidTr="000743C1">
        <w:tc>
          <w:tcPr>
            <w:tcW w:w="637" w:type="dxa"/>
            <w:shd w:val="clear" w:color="auto" w:fill="auto"/>
            <w:vAlign w:val="center"/>
          </w:tcPr>
          <w:p w14:paraId="25582466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4036" w:type="dxa"/>
            <w:shd w:val="clear" w:color="auto" w:fill="auto"/>
            <w:vAlign w:val="center"/>
          </w:tcPr>
          <w:p w14:paraId="41791267" w14:textId="77777777" w:rsidR="00E2463E" w:rsidRPr="00896AA9" w:rsidRDefault="00E2463E" w:rsidP="00796667">
            <w:pPr>
              <w:jc w:val="right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5CC3DFD8" w14:textId="77777777" w:rsidR="00E2463E" w:rsidRPr="00896AA9" w:rsidRDefault="00E2463E" w:rsidP="00796667">
            <w:pPr>
              <w:bidi w:val="0"/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1893" w:type="dxa"/>
            <w:shd w:val="clear" w:color="auto" w:fill="auto"/>
            <w:vAlign w:val="center"/>
          </w:tcPr>
          <w:p w14:paraId="616F46EC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</w:rPr>
            </w:pPr>
          </w:p>
        </w:tc>
      </w:tr>
      <w:tr w:rsidR="00E2463E" w:rsidRPr="00896AA9" w14:paraId="597B5AE6" w14:textId="77777777" w:rsidTr="000743C1">
        <w:tc>
          <w:tcPr>
            <w:tcW w:w="637" w:type="dxa"/>
            <w:shd w:val="clear" w:color="auto" w:fill="auto"/>
            <w:vAlign w:val="center"/>
          </w:tcPr>
          <w:p w14:paraId="04868DF5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4036" w:type="dxa"/>
            <w:shd w:val="clear" w:color="auto" w:fill="auto"/>
            <w:vAlign w:val="center"/>
          </w:tcPr>
          <w:p w14:paraId="3900AB93" w14:textId="77777777" w:rsidR="00E2463E" w:rsidRPr="00896AA9" w:rsidRDefault="00E2463E" w:rsidP="00796667">
            <w:pPr>
              <w:jc w:val="right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2609" w:type="dxa"/>
            <w:shd w:val="clear" w:color="auto" w:fill="auto"/>
            <w:vAlign w:val="center"/>
          </w:tcPr>
          <w:p w14:paraId="69C2E963" w14:textId="77777777" w:rsidR="00E2463E" w:rsidRPr="00896AA9" w:rsidRDefault="00E2463E" w:rsidP="00796667">
            <w:pPr>
              <w:bidi w:val="0"/>
              <w:jc w:val="center"/>
              <w:rPr>
                <w:rFonts w:asciiTheme="majorBidi" w:hAnsiTheme="majorBidi" w:cs="B Nazanin"/>
                <w:sz w:val="24"/>
                <w:szCs w:val="24"/>
              </w:rPr>
            </w:pPr>
          </w:p>
        </w:tc>
        <w:tc>
          <w:tcPr>
            <w:tcW w:w="1893" w:type="dxa"/>
            <w:shd w:val="clear" w:color="auto" w:fill="auto"/>
            <w:vAlign w:val="center"/>
          </w:tcPr>
          <w:p w14:paraId="758063A3" w14:textId="77777777" w:rsidR="00E2463E" w:rsidRPr="00896AA9" w:rsidRDefault="00E2463E" w:rsidP="00796667">
            <w:pPr>
              <w:jc w:val="center"/>
              <w:rPr>
                <w:rFonts w:asciiTheme="majorBidi" w:hAnsiTheme="majorBidi" w:cs="B Nazanin"/>
              </w:rPr>
            </w:pPr>
          </w:p>
        </w:tc>
      </w:tr>
      <w:bookmarkEnd w:id="0"/>
    </w:tbl>
    <w:p w14:paraId="6C5B1EF7" w14:textId="77777777" w:rsidR="001F53E5" w:rsidRPr="00896AA9" w:rsidRDefault="001F53E5" w:rsidP="001F53E5">
      <w:pPr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</w:pPr>
    </w:p>
    <w:p w14:paraId="7EBFDBC5" w14:textId="77777777" w:rsidR="00796667" w:rsidRPr="00896AA9" w:rsidRDefault="00796667" w:rsidP="001F53E5">
      <w:pPr>
        <w:rPr>
          <w:rFonts w:asciiTheme="majorBidi" w:hAnsiTheme="majorBidi" w:cs="B Nazanin"/>
          <w:b/>
          <w:bCs/>
          <w:color w:val="FF0000"/>
          <w:sz w:val="28"/>
          <w:szCs w:val="28"/>
          <w:rtl/>
        </w:rPr>
      </w:pPr>
    </w:p>
    <w:p w14:paraId="215F0017" w14:textId="77777777" w:rsidR="00796667" w:rsidRPr="00896AA9" w:rsidRDefault="00796667" w:rsidP="001F53E5">
      <w:pPr>
        <w:rPr>
          <w:rFonts w:asciiTheme="majorBidi" w:hAnsiTheme="majorBidi" w:cs="B Nazanin"/>
          <w:sz w:val="24"/>
          <w:szCs w:val="24"/>
          <w:rtl/>
          <w:lang w:bidi="ar-SA"/>
        </w:rPr>
      </w:pPr>
    </w:p>
    <w:p w14:paraId="54933F02" w14:textId="77777777" w:rsidR="001F53E5" w:rsidRPr="00896AA9" w:rsidRDefault="001F53E5" w:rsidP="00A86729">
      <w:pPr>
        <w:rPr>
          <w:rFonts w:asciiTheme="majorBidi" w:hAnsiTheme="majorBidi" w:cs="B Nazanin"/>
          <w:sz w:val="24"/>
          <w:szCs w:val="24"/>
          <w:rtl/>
          <w:lang w:bidi="ar-SA"/>
        </w:rPr>
      </w:pPr>
    </w:p>
    <w:p w14:paraId="2FE50299" w14:textId="77777777" w:rsidR="001F53E5" w:rsidRPr="00896AA9" w:rsidRDefault="0078329D" w:rsidP="0078329D">
      <w:pPr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>سوابق ویرایش:</w:t>
      </w:r>
    </w:p>
    <w:p w14:paraId="7FA17D5F" w14:textId="77777777" w:rsidR="00EF205B" w:rsidRPr="00896AA9" w:rsidRDefault="00EF205B" w:rsidP="001F53E5">
      <w:pPr>
        <w:rPr>
          <w:rFonts w:asciiTheme="majorBidi" w:hAnsiTheme="majorBidi" w:cs="B Nazanin"/>
          <w:sz w:val="24"/>
          <w:szCs w:val="24"/>
          <w:rtl/>
        </w:rPr>
      </w:pPr>
    </w:p>
    <w:p w14:paraId="7153A4E3" w14:textId="77777777" w:rsidR="00EF205B" w:rsidRPr="00896AA9" w:rsidRDefault="00EF205B" w:rsidP="001F53E5">
      <w:pPr>
        <w:rPr>
          <w:rFonts w:asciiTheme="majorBidi" w:hAnsiTheme="majorBidi" w:cs="B Nazanin"/>
          <w:sz w:val="24"/>
          <w:szCs w:val="24"/>
        </w:rPr>
      </w:pPr>
    </w:p>
    <w:p w14:paraId="30E99093" w14:textId="77777777" w:rsidR="00E2463E" w:rsidRDefault="00E2463E" w:rsidP="001F53E5">
      <w:pPr>
        <w:rPr>
          <w:rFonts w:asciiTheme="majorBidi" w:hAnsiTheme="majorBidi" w:cs="B Nazanin"/>
          <w:sz w:val="24"/>
          <w:szCs w:val="24"/>
        </w:rPr>
      </w:pPr>
    </w:p>
    <w:p w14:paraId="2FD5C705" w14:textId="77777777" w:rsidR="000743C1" w:rsidRPr="00896AA9" w:rsidRDefault="000743C1" w:rsidP="001F53E5">
      <w:pPr>
        <w:rPr>
          <w:rFonts w:asciiTheme="majorBidi" w:hAnsiTheme="majorBidi" w:cs="B Nazanin"/>
          <w:sz w:val="24"/>
          <w:szCs w:val="24"/>
          <w:rtl/>
        </w:rPr>
      </w:pPr>
    </w:p>
    <w:p w14:paraId="0757820D" w14:textId="77777777" w:rsidR="00476DF8" w:rsidRDefault="00476DF8" w:rsidP="00725BB0">
      <w:pPr>
        <w:rPr>
          <w:rFonts w:asciiTheme="majorBidi" w:hAnsiTheme="majorBidi" w:cs="B Nazanin"/>
          <w:sz w:val="24"/>
          <w:szCs w:val="24"/>
          <w:rtl/>
        </w:rPr>
      </w:pPr>
    </w:p>
    <w:p w14:paraId="718FF853" w14:textId="77777777" w:rsidR="00BB0DAF" w:rsidRPr="00BB0DAF" w:rsidRDefault="00BB0DAF" w:rsidP="00BB0DAF">
      <w:pPr>
        <w:pStyle w:val="ListParagraph"/>
        <w:numPr>
          <w:ilvl w:val="0"/>
          <w:numId w:val="31"/>
        </w:numPr>
        <w:bidi w:val="0"/>
        <w:rPr>
          <w:rFonts w:asciiTheme="majorBidi" w:hAnsiTheme="majorBidi" w:cstheme="majorBidi"/>
          <w:b/>
          <w:bCs/>
          <w:sz w:val="28"/>
          <w:szCs w:val="28"/>
        </w:rPr>
      </w:pPr>
      <w:r w:rsidRPr="00BB0DAF">
        <w:rPr>
          <w:rFonts w:asciiTheme="majorBidi" w:hAnsiTheme="majorBidi" w:cstheme="majorBidi"/>
          <w:b/>
          <w:bCs/>
          <w:sz w:val="28"/>
          <w:szCs w:val="28"/>
        </w:rPr>
        <w:lastRenderedPageBreak/>
        <w:t>Abstract of Articles</w:t>
      </w:r>
    </w:p>
    <w:p w14:paraId="3B367B05" w14:textId="77777777" w:rsidR="00BB0DAF" w:rsidRPr="00BB0DAF" w:rsidRDefault="00BB0DAF" w:rsidP="00BB0DAF">
      <w:pPr>
        <w:pStyle w:val="ListParagraph"/>
        <w:numPr>
          <w:ilvl w:val="0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b/>
          <w:bCs/>
          <w:sz w:val="24"/>
          <w:szCs w:val="24"/>
        </w:rPr>
        <w:t>Image processing methodology for blood cell counting via mobile devises</w:t>
      </w:r>
    </w:p>
    <w:p w14:paraId="341A33D4" w14:textId="77777777" w:rsidR="00BB0DAF" w:rsidRPr="00BB0DAF" w:rsidRDefault="00BB0DAF" w:rsidP="00BB0DAF">
      <w:pPr>
        <w:pStyle w:val="ListParagraph"/>
        <w:numPr>
          <w:ilvl w:val="1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b/>
          <w:bCs/>
          <w:sz w:val="24"/>
          <w:szCs w:val="24"/>
        </w:rPr>
        <w:t>Red blood cell</w:t>
      </w:r>
    </w:p>
    <w:p w14:paraId="6C430AA7" w14:textId="77777777" w:rsidR="00BB0DAF" w:rsidRPr="00BB0DAF" w:rsidRDefault="00BB0DAF" w:rsidP="00BB0DAF">
      <w:pPr>
        <w:pStyle w:val="ListParagraph"/>
        <w:numPr>
          <w:ilvl w:val="2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b/>
          <w:bCs/>
          <w:sz w:val="24"/>
          <w:szCs w:val="24"/>
        </w:rPr>
        <w:t>Preprocessing</w:t>
      </w:r>
    </w:p>
    <w:p w14:paraId="62FCA32D" w14:textId="77777777" w:rsidR="00BB0DAF" w:rsidRPr="00BB0DAF" w:rsidRDefault="00BB0DAF" w:rsidP="00BB0DAF">
      <w:pPr>
        <w:pStyle w:val="ListParagraph"/>
        <w:numPr>
          <w:ilvl w:val="4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Contrast-Limited Adaptive Histogram Equalization</w:t>
      </w:r>
    </w:p>
    <w:p w14:paraId="110CCE97" w14:textId="77777777" w:rsidR="00BB0DAF" w:rsidRPr="00BB0DAF" w:rsidRDefault="00BB0DAF" w:rsidP="00BB0DAF">
      <w:pPr>
        <w:pStyle w:val="ListParagraph"/>
        <w:numPr>
          <w:ilvl w:val="4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 xml:space="preserve">Converting color from RGB to </w:t>
      </w:r>
      <w:proofErr w:type="spellStart"/>
      <w:r w:rsidRPr="00BB0DAF">
        <w:rPr>
          <w:rFonts w:asciiTheme="majorBidi" w:hAnsiTheme="majorBidi" w:cstheme="majorBidi"/>
          <w:sz w:val="24"/>
          <w:szCs w:val="24"/>
        </w:rPr>
        <w:t>YCBCr</w:t>
      </w:r>
      <w:proofErr w:type="spellEnd"/>
      <w:r w:rsidRPr="00BB0DAF">
        <w:rPr>
          <w:rFonts w:asciiTheme="majorBidi" w:hAnsiTheme="majorBidi" w:cstheme="majorBidi"/>
          <w:sz w:val="24"/>
          <w:szCs w:val="24"/>
        </w:rPr>
        <w:t xml:space="preserve"> for illumination problems</w:t>
      </w:r>
    </w:p>
    <w:p w14:paraId="335E3725" w14:textId="77777777" w:rsidR="00BB0DAF" w:rsidRPr="00BB0DAF" w:rsidRDefault="00BB0DAF" w:rsidP="00BB0DAF">
      <w:pPr>
        <w:pStyle w:val="ListParagraph"/>
        <w:numPr>
          <w:ilvl w:val="4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Morphological operation for salt and pepper noise</w:t>
      </w:r>
    </w:p>
    <w:p w14:paraId="40765A70" w14:textId="77777777" w:rsidR="00BB0DAF" w:rsidRPr="00BB0DAF" w:rsidRDefault="00BB0DAF" w:rsidP="00BB0DAF">
      <w:pPr>
        <w:pStyle w:val="ListParagraph"/>
        <w:bidi w:val="0"/>
        <w:ind w:left="360"/>
        <w:rPr>
          <w:rFonts w:asciiTheme="majorBidi" w:hAnsiTheme="majorBidi" w:cstheme="majorBidi"/>
          <w:sz w:val="24"/>
          <w:szCs w:val="24"/>
        </w:rPr>
      </w:pPr>
    </w:p>
    <w:p w14:paraId="177845EB" w14:textId="77777777" w:rsidR="00BB0DAF" w:rsidRPr="00BB0DAF" w:rsidRDefault="00BB0DAF" w:rsidP="00BB0DAF">
      <w:pPr>
        <w:pStyle w:val="ListParagraph"/>
        <w:numPr>
          <w:ilvl w:val="0"/>
          <w:numId w:val="36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b/>
          <w:bCs/>
          <w:sz w:val="24"/>
          <w:szCs w:val="24"/>
        </w:rPr>
        <w:t>Measuring the blood cells by means of an image segmentation</w:t>
      </w:r>
    </w:p>
    <w:p w14:paraId="7C1F09EE" w14:textId="41B1844A" w:rsidR="00BB0DAF" w:rsidRPr="00BB0DAF" w:rsidRDefault="00BB0DAF" w:rsidP="00BB0DAF">
      <w:pPr>
        <w:pStyle w:val="ListParagraph"/>
        <w:numPr>
          <w:ilvl w:val="1"/>
          <w:numId w:val="43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red blood cell counting</w:t>
      </w:r>
      <w:r>
        <w:rPr>
          <w:rFonts w:asciiTheme="majorBidi" w:hAnsiTheme="majorBidi" w:cstheme="majorBidi"/>
          <w:sz w:val="24"/>
          <w:szCs w:val="24"/>
        </w:rPr>
        <w:t xml:space="preserve">: </w:t>
      </w:r>
      <w:del w:id="1" w:author="Microsoft account" w:date="2020-04-15T17:28:00Z">
        <w:r w:rsidR="000758BD" w:rsidDel="00D30F46">
          <w:rPr>
            <w:rFonts w:asciiTheme="majorBidi" w:hAnsiTheme="majorBidi" w:cstheme="majorBidi"/>
            <w:sz w:val="24"/>
            <w:szCs w:val="24"/>
          </w:rPr>
          <w:delText>(</w:delText>
        </w:r>
      </w:del>
      <w:r w:rsidRPr="00BB0DAF">
        <w:rPr>
          <w:rFonts w:asciiTheme="majorBidi" w:hAnsiTheme="majorBidi" w:cstheme="majorBidi"/>
          <w:sz w:val="24"/>
          <w:szCs w:val="24"/>
        </w:rPr>
        <w:t>watershed</w:t>
      </w:r>
    </w:p>
    <w:p w14:paraId="4DCCED31" w14:textId="77777777" w:rsidR="00BB0DAF" w:rsidRPr="00BB0DAF" w:rsidRDefault="00BB0DAF" w:rsidP="00BB0DAF">
      <w:pPr>
        <w:pStyle w:val="ListParagraph"/>
        <w:bidi w:val="0"/>
        <w:rPr>
          <w:rFonts w:asciiTheme="majorBidi" w:hAnsiTheme="majorBidi" w:cstheme="majorBidi"/>
          <w:sz w:val="24"/>
          <w:szCs w:val="24"/>
        </w:rPr>
      </w:pPr>
    </w:p>
    <w:p w14:paraId="49B442D9" w14:textId="77777777" w:rsidR="00BB0DAF" w:rsidRPr="00BB0DAF" w:rsidRDefault="00BB0DAF" w:rsidP="00BB0DAF">
      <w:pPr>
        <w:pStyle w:val="ListParagraph"/>
        <w:numPr>
          <w:ilvl w:val="0"/>
          <w:numId w:val="36"/>
        </w:num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 w:rsidRPr="00BB0DAF">
        <w:rPr>
          <w:rFonts w:asciiTheme="majorBidi" w:hAnsiTheme="majorBidi" w:cstheme="majorBidi"/>
        </w:rPr>
        <w:t xml:space="preserve"> </w:t>
      </w:r>
      <w:r w:rsidRPr="00BB0DAF">
        <w:rPr>
          <w:rFonts w:asciiTheme="majorBidi" w:hAnsiTheme="majorBidi" w:cstheme="majorBidi"/>
          <w:b/>
          <w:bCs/>
          <w:sz w:val="24"/>
          <w:szCs w:val="24"/>
        </w:rPr>
        <w:t>Recent computational methods for white blood cell nuclei segmentation</w:t>
      </w:r>
    </w:p>
    <w:p w14:paraId="237554B4" w14:textId="77777777" w:rsidR="00BB0DAF" w:rsidRPr="00BB0DAF" w:rsidRDefault="00BB0DAF" w:rsidP="00BB0DAF">
      <w:pPr>
        <w:pStyle w:val="ListParagraph"/>
        <w:numPr>
          <w:ilvl w:val="1"/>
          <w:numId w:val="44"/>
        </w:num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BB0DAF">
        <w:rPr>
          <w:rFonts w:asciiTheme="majorBidi" w:hAnsiTheme="majorBidi" w:cstheme="majorBidi"/>
          <w:sz w:val="24"/>
          <w:szCs w:val="24"/>
        </w:rPr>
        <w:t>Madhloom</w:t>
      </w:r>
      <w:proofErr w:type="spellEnd"/>
    </w:p>
    <w:p w14:paraId="673F3702" w14:textId="77777777" w:rsidR="00BB0DAF" w:rsidRPr="00BB0DAF" w:rsidRDefault="00BB0DAF" w:rsidP="00BB0DAF">
      <w:pPr>
        <w:pStyle w:val="ListParagraph"/>
        <w:numPr>
          <w:ilvl w:val="2"/>
          <w:numId w:val="44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Linear contrast stretching and histogram equalization</w:t>
      </w:r>
    </w:p>
    <w:p w14:paraId="7F2E3BB6" w14:textId="77777777" w:rsidR="00BB0DAF" w:rsidRPr="00BB0DAF" w:rsidRDefault="00BB0DAF" w:rsidP="00BB0DAF">
      <w:pPr>
        <w:pStyle w:val="ListParagraph"/>
        <w:numPr>
          <w:ilvl w:val="2"/>
          <w:numId w:val="44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Addition and subtraction</w:t>
      </w:r>
    </w:p>
    <w:p w14:paraId="2BB5BC37" w14:textId="77777777" w:rsidR="00BB0DAF" w:rsidRPr="00BB0DAF" w:rsidRDefault="00BB0DAF" w:rsidP="00BB0DAF">
      <w:pPr>
        <w:pStyle w:val="ListParagraph"/>
        <w:numPr>
          <w:ilvl w:val="2"/>
          <w:numId w:val="44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3 ×3 minimum filter</w:t>
      </w:r>
    </w:p>
    <w:p w14:paraId="760250A3" w14:textId="77777777" w:rsidR="00BB0DAF" w:rsidRPr="00BB0DAF" w:rsidRDefault="00BB0DAF" w:rsidP="00BB0DAF">
      <w:pPr>
        <w:pStyle w:val="ListParagraph"/>
        <w:numPr>
          <w:ilvl w:val="2"/>
          <w:numId w:val="44"/>
        </w:numPr>
        <w:bidi w:val="0"/>
        <w:rPr>
          <w:rFonts w:asciiTheme="majorBidi" w:hAnsiTheme="majorBidi" w:cstheme="majorBidi"/>
          <w:sz w:val="24"/>
          <w:szCs w:val="24"/>
        </w:rPr>
      </w:pPr>
      <w:r w:rsidRPr="00BB0DAF">
        <w:rPr>
          <w:rFonts w:asciiTheme="majorBidi" w:hAnsiTheme="majorBidi" w:cstheme="majorBidi"/>
          <w:sz w:val="24"/>
          <w:szCs w:val="24"/>
        </w:rPr>
        <w:t>Global thresholding</w:t>
      </w:r>
    </w:p>
    <w:p w14:paraId="51DC6211" w14:textId="77777777" w:rsidR="00BB0DAF" w:rsidRPr="00AA180D" w:rsidRDefault="00BB0DAF" w:rsidP="00BB0DAF">
      <w:pPr>
        <w:pStyle w:val="ListParagraph"/>
        <w:ind w:left="1080"/>
        <w:rPr>
          <w:rFonts w:asciiTheme="majorBidi" w:hAnsiTheme="majorBidi" w:cstheme="majorBidi"/>
          <w:sz w:val="24"/>
          <w:szCs w:val="24"/>
          <w:rtl/>
        </w:rPr>
      </w:pPr>
    </w:p>
    <w:p w14:paraId="0EAB12E6" w14:textId="77777777" w:rsidR="00BB0DAF" w:rsidRDefault="00BB0DAF" w:rsidP="00BB0DAF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5400CA89" w14:textId="77777777" w:rsidR="00BB0DAF" w:rsidRDefault="00BB0DAF" w:rsidP="00BB0DAF">
      <w:pPr>
        <w:pStyle w:val="ListParagraph"/>
        <w:ind w:left="360"/>
        <w:rPr>
          <w:rFonts w:cstheme="minorHAnsi"/>
          <w:b/>
          <w:bCs/>
          <w:sz w:val="24"/>
          <w:szCs w:val="24"/>
          <w:rtl/>
        </w:rPr>
      </w:pPr>
    </w:p>
    <w:p w14:paraId="3D66C076" w14:textId="77777777" w:rsidR="00BB0DAF" w:rsidRDefault="00BB0DAF" w:rsidP="00BB0DAF">
      <w:pPr>
        <w:pStyle w:val="ListParagraph"/>
        <w:rPr>
          <w:rFonts w:cstheme="minorHAnsi"/>
          <w:sz w:val="24"/>
          <w:szCs w:val="24"/>
          <w:rtl/>
        </w:rPr>
      </w:pPr>
    </w:p>
    <w:p w14:paraId="29F24EC7" w14:textId="77777777" w:rsidR="00BB0DAF" w:rsidRDefault="00BB0DAF" w:rsidP="00BB0DAF">
      <w:pPr>
        <w:pStyle w:val="ListParagraph"/>
        <w:rPr>
          <w:rFonts w:cstheme="minorHAnsi"/>
          <w:sz w:val="24"/>
          <w:szCs w:val="24"/>
          <w:rtl/>
        </w:rPr>
      </w:pPr>
    </w:p>
    <w:p w14:paraId="130F92E4" w14:textId="77777777" w:rsidR="00BB0DAF" w:rsidRDefault="00BB0DAF" w:rsidP="00725BB0">
      <w:pPr>
        <w:rPr>
          <w:rFonts w:asciiTheme="majorBidi" w:hAnsiTheme="majorBidi" w:cs="B Nazanin"/>
          <w:sz w:val="24"/>
          <w:szCs w:val="24"/>
          <w:rtl/>
        </w:rPr>
      </w:pPr>
    </w:p>
    <w:p w14:paraId="5782F291" w14:textId="77777777" w:rsidR="00BB0DAF" w:rsidRDefault="00BB0DAF" w:rsidP="00725BB0">
      <w:pPr>
        <w:rPr>
          <w:rFonts w:asciiTheme="majorBidi" w:hAnsiTheme="majorBidi" w:cs="B Nazanin"/>
          <w:sz w:val="24"/>
          <w:szCs w:val="24"/>
          <w:rtl/>
        </w:rPr>
      </w:pPr>
    </w:p>
    <w:p w14:paraId="55A0984A" w14:textId="77777777" w:rsidR="00BB0DAF" w:rsidRDefault="00BB0DAF" w:rsidP="00725BB0">
      <w:pPr>
        <w:rPr>
          <w:rFonts w:asciiTheme="majorBidi" w:hAnsiTheme="majorBidi" w:cs="B Nazanin"/>
          <w:sz w:val="24"/>
          <w:szCs w:val="24"/>
        </w:rPr>
      </w:pPr>
    </w:p>
    <w:p w14:paraId="2EB6908E" w14:textId="77777777" w:rsidR="0080580A" w:rsidRDefault="0080580A" w:rsidP="00725BB0">
      <w:pPr>
        <w:rPr>
          <w:rFonts w:asciiTheme="majorBidi" w:hAnsiTheme="majorBidi" w:cs="B Nazanin"/>
          <w:sz w:val="24"/>
          <w:szCs w:val="24"/>
        </w:rPr>
      </w:pPr>
    </w:p>
    <w:p w14:paraId="2CD45F38" w14:textId="77777777" w:rsidR="0080580A" w:rsidRDefault="0080580A" w:rsidP="00725BB0">
      <w:pPr>
        <w:rPr>
          <w:rFonts w:asciiTheme="majorBidi" w:hAnsiTheme="majorBidi" w:cs="B Nazanin"/>
          <w:sz w:val="24"/>
          <w:szCs w:val="24"/>
        </w:rPr>
      </w:pPr>
    </w:p>
    <w:p w14:paraId="6A55B3B2" w14:textId="77777777" w:rsidR="0080580A" w:rsidRDefault="0080580A" w:rsidP="00725BB0">
      <w:pPr>
        <w:rPr>
          <w:rFonts w:asciiTheme="majorBidi" w:hAnsiTheme="majorBidi" w:cs="B Nazanin"/>
          <w:sz w:val="24"/>
          <w:szCs w:val="24"/>
        </w:rPr>
      </w:pPr>
    </w:p>
    <w:p w14:paraId="74DB9106" w14:textId="77777777" w:rsidR="0080580A" w:rsidRDefault="0080580A" w:rsidP="00725BB0">
      <w:pPr>
        <w:rPr>
          <w:rFonts w:asciiTheme="majorBidi" w:hAnsiTheme="majorBidi" w:cs="B Nazanin"/>
          <w:sz w:val="24"/>
          <w:szCs w:val="24"/>
        </w:rPr>
      </w:pPr>
    </w:p>
    <w:p w14:paraId="26577975" w14:textId="77777777" w:rsidR="0080580A" w:rsidRDefault="0080580A" w:rsidP="00725BB0">
      <w:pPr>
        <w:rPr>
          <w:rFonts w:asciiTheme="majorBidi" w:hAnsiTheme="majorBidi" w:cs="B Nazanin"/>
          <w:sz w:val="24"/>
          <w:szCs w:val="24"/>
        </w:rPr>
      </w:pPr>
    </w:p>
    <w:p w14:paraId="04DB5519" w14:textId="77777777" w:rsidR="0080580A" w:rsidRDefault="0080580A" w:rsidP="00725BB0">
      <w:pPr>
        <w:rPr>
          <w:rFonts w:asciiTheme="majorBidi" w:hAnsiTheme="majorBidi" w:cs="B Nazanin"/>
          <w:sz w:val="24"/>
          <w:szCs w:val="24"/>
          <w:rtl/>
        </w:rPr>
      </w:pPr>
    </w:p>
    <w:p w14:paraId="0CFF3324" w14:textId="77777777" w:rsidR="00BB0DAF" w:rsidRPr="00896AA9" w:rsidRDefault="00BB0DAF" w:rsidP="00725BB0">
      <w:pPr>
        <w:rPr>
          <w:rFonts w:asciiTheme="majorBidi" w:hAnsiTheme="majorBidi" w:cs="B Nazanin"/>
          <w:sz w:val="24"/>
          <w:szCs w:val="24"/>
          <w:rtl/>
        </w:rPr>
      </w:pPr>
    </w:p>
    <w:p w14:paraId="01F95A29" w14:textId="2C567893" w:rsidR="00A30CC4" w:rsidRPr="00896AA9" w:rsidRDefault="00FA5D0B" w:rsidP="00B95BB8">
      <w:pPr>
        <w:pStyle w:val="ListParagraph"/>
        <w:numPr>
          <w:ilvl w:val="0"/>
          <w:numId w:val="27"/>
        </w:numPr>
        <w:rPr>
          <w:rFonts w:asciiTheme="majorBidi" w:hAnsiTheme="majorBidi" w:cs="B Nazanin"/>
          <w:b/>
          <w:bCs/>
          <w:sz w:val="28"/>
          <w:szCs w:val="28"/>
        </w:rPr>
      </w:pPr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lastRenderedPageBreak/>
        <w:t xml:space="preserve">شمارش </w:t>
      </w:r>
      <w:proofErr w:type="spellStart"/>
      <w:r w:rsidR="000758BD">
        <w:rPr>
          <w:rFonts w:asciiTheme="majorBidi" w:hAnsiTheme="majorBidi" w:cs="B Nazanin"/>
          <w:b/>
          <w:bCs/>
          <w:sz w:val="28"/>
          <w:szCs w:val="28"/>
          <w:rtl/>
        </w:rPr>
        <w:t>گلبول‌ها</w:t>
      </w:r>
      <w:r w:rsidR="000758BD">
        <w:rPr>
          <w:rFonts w:asciiTheme="majorBidi" w:hAnsiTheme="majorBidi" w:cs="B Nazanin" w:hint="cs"/>
          <w:b/>
          <w:bCs/>
          <w:sz w:val="28"/>
          <w:szCs w:val="28"/>
          <w:rtl/>
        </w:rPr>
        <w:t>ی</w:t>
      </w:r>
      <w:proofErr w:type="spellEnd"/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 xml:space="preserve"> قرمز با </w:t>
      </w:r>
      <w:proofErr w:type="spellStart"/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>الگوریتم</w:t>
      </w:r>
      <w:proofErr w:type="spellEnd"/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8"/>
          <w:szCs w:val="28"/>
        </w:rPr>
        <w:t>watershed</w:t>
      </w:r>
    </w:p>
    <w:p w14:paraId="0378D782" w14:textId="3657780C" w:rsidR="00B95BB8" w:rsidRPr="00896AA9" w:rsidRDefault="00F76D11" w:rsidP="00B95BB8">
      <w:pPr>
        <w:pStyle w:val="ListParagraph"/>
        <w:numPr>
          <w:ilvl w:val="0"/>
          <w:numId w:val="45"/>
        </w:numPr>
        <w:bidi w:val="0"/>
        <w:rPr>
          <w:rFonts w:asciiTheme="majorBidi" w:hAnsiTheme="majorBidi" w:cs="B Nazanin"/>
          <w:b/>
          <w:bCs/>
          <w:sz w:val="28"/>
          <w:szCs w:val="28"/>
        </w:rPr>
      </w:pPr>
      <w:r w:rsidRPr="00896AA9">
        <w:rPr>
          <w:rFonts w:asciiTheme="majorBidi" w:hAnsiTheme="majorBidi" w:cs="B Nazanin"/>
          <w:b/>
          <w:bCs/>
          <w:sz w:val="28"/>
          <w:szCs w:val="28"/>
        </w:rPr>
        <w:t>Preprocessing</w:t>
      </w:r>
    </w:p>
    <w:p w14:paraId="69DCD08D" w14:textId="3120A95C" w:rsidR="00391580" w:rsidRPr="00896AA9" w:rsidRDefault="00FA5D0B" w:rsidP="00896AA9">
      <w:pPr>
        <w:spacing w:line="360" w:lineRule="auto"/>
        <w:jc w:val="both"/>
        <w:rPr>
          <w:rFonts w:asciiTheme="majorBidi" w:hAnsiTheme="majorBidi" w:cs="B Nazanin"/>
          <w:b/>
          <w:bCs/>
          <w:sz w:val="28"/>
          <w:szCs w:val="28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هدف ما شمارش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قرمز با دقت بالا و سپس </w:t>
      </w:r>
      <w:r w:rsidR="00924F6C">
        <w:rPr>
          <w:rFonts w:asciiTheme="majorBidi" w:hAnsiTheme="majorBidi" w:cs="B Nazanin"/>
          <w:sz w:val="24"/>
          <w:szCs w:val="24"/>
          <w:rtl/>
        </w:rPr>
        <w:t>به دست</w:t>
      </w:r>
      <w:r w:rsidR="00B95BB8" w:rsidRPr="00896AA9">
        <w:rPr>
          <w:rFonts w:asciiTheme="majorBidi" w:hAnsiTheme="majorBidi" w:cs="B Nazanin"/>
          <w:sz w:val="24"/>
          <w:szCs w:val="24"/>
          <w:rtl/>
        </w:rPr>
        <w:t xml:space="preserve"> آوردن شعاع هر گلبول قرمز است</w:t>
      </w:r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7B1483B5" w14:textId="77777777" w:rsidR="00B95BB8" w:rsidRPr="00896AA9" w:rsidRDefault="00B95BB8" w:rsidP="00896AA9">
      <w:pPr>
        <w:spacing w:after="120" w:line="360" w:lineRule="auto"/>
        <w:jc w:val="center"/>
        <w:rPr>
          <w:rFonts w:asciiTheme="majorBidi" w:hAnsiTheme="majorBidi" w:cs="B Nazanin"/>
          <w:color w:val="000000"/>
          <w:sz w:val="28"/>
          <w:rtl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71B22C70" wp14:editId="5B5FC0EB">
            <wp:extent cx="3242160" cy="202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160" cy="202860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236E15E3" w14:textId="3A8C0DDE" w:rsidR="00F11A8A" w:rsidRPr="00896AA9" w:rsidRDefault="00B95BB8" w:rsidP="00896AA9">
      <w:pPr>
        <w:pStyle w:val="a2"/>
        <w:numPr>
          <w:ilvl w:val="5"/>
          <w:numId w:val="47"/>
        </w:numPr>
        <w:spacing w:line="360" w:lineRule="auto"/>
        <w:rPr>
          <w:rFonts w:asciiTheme="majorBidi" w:hAnsiTheme="majorBidi" w:cs="B Nazanin"/>
          <w:b/>
          <w:bCs/>
          <w:color w:val="000000"/>
          <w:sz w:val="24"/>
          <w:rtl/>
          <w:lang w:bidi="ar-SA"/>
        </w:rPr>
      </w:pPr>
      <w:r w:rsidRPr="00896AA9">
        <w:rPr>
          <w:rFonts w:asciiTheme="majorBidi" w:hAnsiTheme="majorBidi" w:cs="B Nazanin"/>
          <w:b/>
          <w:bCs/>
          <w:color w:val="000000"/>
          <w:sz w:val="24"/>
          <w:rtl/>
          <w:lang w:bidi="ar-SA"/>
        </w:rPr>
        <w:t>تصویر اصلی</w:t>
      </w:r>
    </w:p>
    <w:p w14:paraId="08A4661C" w14:textId="69D336C0" w:rsidR="001E13E7" w:rsidRPr="00896AA9" w:rsidRDefault="001E13E7" w:rsidP="00896AA9">
      <w:pPr>
        <w:pStyle w:val="ListParagraph"/>
        <w:numPr>
          <w:ilvl w:val="0"/>
          <w:numId w:val="48"/>
        </w:numPr>
        <w:spacing w:line="276" w:lineRule="auto"/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ابتدا تصویر را از حالت </w:t>
      </w:r>
      <w:r w:rsidRPr="00896AA9">
        <w:rPr>
          <w:rFonts w:asciiTheme="majorBidi" w:hAnsiTheme="majorBidi" w:cs="B Nazanin"/>
          <w:sz w:val="24"/>
          <w:szCs w:val="24"/>
        </w:rPr>
        <w:t>BGR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به حالت </w:t>
      </w:r>
      <w:r w:rsidRPr="00896AA9">
        <w:rPr>
          <w:rFonts w:asciiTheme="majorBidi" w:hAnsiTheme="majorBidi" w:cs="B Nazanin"/>
          <w:sz w:val="24"/>
          <w:szCs w:val="24"/>
        </w:rPr>
        <w:t>grayscale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تبدیل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تا تنها با</w:t>
      </w:r>
      <w:r w:rsidR="00B95BB8" w:rsidRPr="00896AA9">
        <w:rPr>
          <w:rFonts w:asciiTheme="majorBidi" w:hAnsiTheme="majorBidi" w:cs="B Nazanin"/>
          <w:sz w:val="24"/>
          <w:szCs w:val="24"/>
          <w:rtl/>
        </w:rPr>
        <w:t xml:space="preserve"> میانگین </w:t>
      </w:r>
      <w:proofErr w:type="spellStart"/>
      <w:r w:rsidR="00D30F46">
        <w:rPr>
          <w:rFonts w:asciiTheme="majorBidi" w:hAnsiTheme="majorBidi" w:cs="B Nazanin"/>
          <w:sz w:val="24"/>
          <w:szCs w:val="24"/>
          <w:rtl/>
        </w:rPr>
        <w:t>کانال‌های</w:t>
      </w:r>
      <w:proofErr w:type="spellEnd"/>
      <w:r w:rsidR="00B95BB8" w:rsidRPr="00896AA9">
        <w:rPr>
          <w:rFonts w:asciiTheme="majorBidi" w:hAnsiTheme="majorBidi" w:cs="B Nazanin"/>
          <w:sz w:val="24"/>
          <w:szCs w:val="24"/>
          <w:rtl/>
        </w:rPr>
        <w:t xml:space="preserve"> رنگی </w:t>
      </w:r>
      <w:proofErr w:type="spellStart"/>
      <w:r w:rsidR="00D30F46">
        <w:rPr>
          <w:rFonts w:asciiTheme="majorBidi" w:hAnsiTheme="majorBidi" w:cs="B Nazanin"/>
          <w:sz w:val="24"/>
          <w:szCs w:val="24"/>
          <w:rtl/>
        </w:rPr>
        <w:t>کارکنیم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5276AA71" w14:textId="66E85B2F" w:rsidR="001E13E7" w:rsidRPr="00896AA9" w:rsidRDefault="00B95BB8" w:rsidP="00896AA9">
      <w:pPr>
        <w:spacing w:line="276" w:lineRule="auto"/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>نکته</w:t>
      </w:r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: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توان</w:t>
      </w:r>
      <w:r w:rsidR="000758BD">
        <w:rPr>
          <w:rFonts w:asciiTheme="majorBidi" w:hAnsiTheme="majorBidi" w:cs="B Nazanin" w:hint="cs"/>
          <w:sz w:val="24"/>
          <w:szCs w:val="24"/>
          <w:rtl/>
        </w:rPr>
        <w:t>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م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از هر یک از </w:t>
      </w:r>
      <w:proofErr w:type="spellStart"/>
      <w:r w:rsidR="00D30F46">
        <w:rPr>
          <w:rFonts w:asciiTheme="majorBidi" w:hAnsiTheme="majorBidi" w:cs="B Nazanin"/>
          <w:sz w:val="24"/>
          <w:szCs w:val="24"/>
          <w:rtl/>
        </w:rPr>
        <w:t>کانال‌ها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به‌صورت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مجزا استف</w:t>
      </w:r>
      <w:r w:rsidRPr="00896AA9">
        <w:rPr>
          <w:rFonts w:asciiTheme="majorBidi" w:hAnsiTheme="majorBidi" w:cs="B Nazanin"/>
          <w:sz w:val="24"/>
          <w:szCs w:val="24"/>
          <w:rtl/>
        </w:rPr>
        <w:t>اده کنیم اما تفاوتی وجود نداشت</w:t>
      </w:r>
      <w:r w:rsidR="007E5FE6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7280CCB5" w14:textId="77777777" w:rsidR="00B95BB8" w:rsidRPr="00896AA9" w:rsidRDefault="00B95BB8" w:rsidP="00896AA9">
      <w:pPr>
        <w:pStyle w:val="ListParagraph"/>
        <w:keepNext/>
        <w:spacing w:line="360" w:lineRule="auto"/>
        <w:jc w:val="center"/>
        <w:rPr>
          <w:rFonts w:asciiTheme="majorBidi" w:hAnsiTheme="majorBidi" w:cs="B Nazanin"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1B5DC2E5" wp14:editId="5EBED722">
            <wp:extent cx="3300120" cy="2115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120" cy="211572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0B4BF1B0" w14:textId="77777777" w:rsidR="00B2120D" w:rsidRPr="00896AA9" w:rsidRDefault="00B2120D" w:rsidP="00896AA9">
      <w:pPr>
        <w:pStyle w:val="a2"/>
        <w:numPr>
          <w:ilvl w:val="5"/>
          <w:numId w:val="47"/>
        </w:numPr>
        <w:spacing w:line="360" w:lineRule="auto"/>
        <w:rPr>
          <w:rFonts w:asciiTheme="majorBidi" w:hAnsiTheme="majorBidi" w:cs="B Nazanin"/>
          <w:b/>
          <w:bCs/>
          <w:sz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rtl/>
        </w:rPr>
        <w:t xml:space="preserve">تصویر </w:t>
      </w:r>
      <w:r w:rsidRPr="00896AA9">
        <w:rPr>
          <w:rFonts w:asciiTheme="majorBidi" w:hAnsiTheme="majorBidi" w:cs="B Nazanin"/>
          <w:b/>
          <w:bCs/>
          <w:sz w:val="24"/>
        </w:rPr>
        <w:t>grayscale</w:t>
      </w:r>
    </w:p>
    <w:p w14:paraId="2A81A376" w14:textId="00D8F27C" w:rsidR="00F11A8A" w:rsidRPr="00896AA9" w:rsidRDefault="001E13E7" w:rsidP="00896AA9">
      <w:pPr>
        <w:pStyle w:val="ListParagraph"/>
        <w:numPr>
          <w:ilvl w:val="0"/>
          <w:numId w:val="44"/>
        </w:numPr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lastRenderedPageBreak/>
        <w:t xml:space="preserve">سپس </w:t>
      </w:r>
      <w:r w:rsidR="00FA5D0B" w:rsidRPr="00896AA9">
        <w:rPr>
          <w:rFonts w:asciiTheme="majorBidi" w:hAnsiTheme="majorBidi" w:cs="B Nazanin"/>
          <w:sz w:val="24"/>
          <w:szCs w:val="24"/>
          <w:rtl/>
        </w:rPr>
        <w:t xml:space="preserve">در این </w:t>
      </w:r>
      <w:proofErr w:type="spellStart"/>
      <w:r w:rsidR="00FA5D0B" w:rsidRP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="00FA5D0B" w:rsidRPr="00896AA9">
        <w:rPr>
          <w:rFonts w:asciiTheme="majorBidi" w:hAnsiTheme="majorBidi" w:cs="B Nazanin"/>
          <w:sz w:val="24"/>
          <w:szCs w:val="24"/>
          <w:rtl/>
        </w:rPr>
        <w:t xml:space="preserve"> با یک فیلتر </w:t>
      </w:r>
      <w:r w:rsidR="00FA5D0B" w:rsidRPr="00896AA9">
        <w:rPr>
          <w:rFonts w:asciiTheme="majorBidi" w:hAnsiTheme="majorBidi" w:cs="B Nazanin"/>
          <w:sz w:val="24"/>
          <w:szCs w:val="24"/>
        </w:rPr>
        <w:t>bilateral</w:t>
      </w:r>
      <w:r w:rsidR="00FA5D0B" w:rsidRPr="00896AA9">
        <w:rPr>
          <w:rFonts w:asciiTheme="majorBidi" w:hAnsiTheme="majorBidi" w:cs="B Nazanin"/>
          <w:sz w:val="24"/>
          <w:szCs w:val="24"/>
          <w:rtl/>
        </w:rPr>
        <w:t xml:space="preserve"> که این فیلتر دارای خاصیت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FA5D0B" w:rsidRPr="00896AA9">
        <w:rPr>
          <w:rFonts w:asciiTheme="majorBidi" w:hAnsiTheme="majorBidi" w:cs="B Nazanin"/>
          <w:sz w:val="24"/>
          <w:szCs w:val="24"/>
        </w:rPr>
        <w:t>smoothing</w:t>
      </w:r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با استفاده از تابع </w:t>
      </w:r>
      <w:proofErr w:type="spellStart"/>
      <w:r w:rsidR="00391580" w:rsidRPr="00896AA9">
        <w:rPr>
          <w:rFonts w:asciiTheme="majorBidi" w:hAnsiTheme="majorBidi" w:cs="B Nazanin"/>
          <w:sz w:val="24"/>
          <w:szCs w:val="24"/>
          <w:rtl/>
        </w:rPr>
        <w:t>گوسی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برای حذف </w:t>
      </w:r>
      <w:proofErr w:type="spellStart"/>
      <w:r w:rsidR="00391580" w:rsidRPr="00896AA9">
        <w:rPr>
          <w:rFonts w:asciiTheme="majorBidi" w:hAnsiTheme="majorBidi" w:cs="B Nazanin"/>
          <w:sz w:val="24"/>
          <w:szCs w:val="24"/>
          <w:rtl/>
        </w:rPr>
        <w:t>نویز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است</w:t>
      </w:r>
      <w:r w:rsidR="00FA5D0B" w:rsidRPr="00896AA9">
        <w:rPr>
          <w:rFonts w:asciiTheme="majorBidi" w:hAnsiTheme="majorBidi" w:cs="B Nazanin"/>
          <w:sz w:val="24"/>
          <w:szCs w:val="24"/>
          <w:rtl/>
        </w:rPr>
        <w:t xml:space="preserve"> اما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لبه‌ها</w:t>
      </w:r>
      <w:r w:rsidR="000758BD">
        <w:rPr>
          <w:rFonts w:asciiTheme="majorBidi" w:hAnsiTheme="majorBidi" w:cs="B Nazanin" w:hint="cs"/>
          <w:sz w:val="24"/>
          <w:szCs w:val="24"/>
          <w:rtl/>
        </w:rPr>
        <w:t>ی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تصویر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درواقع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دور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قرمز را هموار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نم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کند</w:t>
      </w:r>
      <w:proofErr w:type="spellEnd"/>
      <w:r w:rsidR="00391580" w:rsidRPr="00896AA9">
        <w:rPr>
          <w:rFonts w:asciiTheme="majorBidi" w:hAnsiTheme="majorBidi" w:cs="B Nazanin"/>
          <w:sz w:val="24"/>
          <w:szCs w:val="24"/>
          <w:rtl/>
        </w:rPr>
        <w:t xml:space="preserve"> تا شمارش که بر پایه</w:t>
      </w:r>
      <w:r w:rsidR="00707011" w:rsidRPr="00896AA9">
        <w:rPr>
          <w:rFonts w:asciiTheme="majorBidi" w:hAnsiTheme="majorBidi" w:cs="B Nazanin"/>
          <w:sz w:val="24"/>
          <w:szCs w:val="24"/>
          <w:rtl/>
        </w:rPr>
        <w:t xml:space="preserve"> همین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لبه‌ها</w:t>
      </w:r>
      <w:proofErr w:type="spellEnd"/>
      <w:r w:rsidR="00707011" w:rsidRPr="00896AA9">
        <w:rPr>
          <w:rFonts w:asciiTheme="majorBidi" w:hAnsiTheme="majorBidi" w:cs="B Nazanin"/>
          <w:sz w:val="24"/>
          <w:szCs w:val="24"/>
          <w:rtl/>
        </w:rPr>
        <w:t xml:space="preserve"> است بهتر انجام شود</w:t>
      </w:r>
      <w:r w:rsidR="00391580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0588AAF4" w14:textId="77777777" w:rsidR="00B2120D" w:rsidRPr="00896AA9" w:rsidRDefault="00B2120D" w:rsidP="00896AA9">
      <w:pPr>
        <w:pStyle w:val="ListParagraph"/>
        <w:keepNext/>
        <w:jc w:val="center"/>
        <w:rPr>
          <w:rFonts w:asciiTheme="majorBidi" w:hAnsiTheme="majorBidi" w:cs="B Nazanin"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5D633B26" wp14:editId="42E11698">
            <wp:extent cx="3254400" cy="226944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400" cy="226944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6712F58E" w14:textId="77777777" w:rsidR="00B2120D" w:rsidRPr="00896AA9" w:rsidRDefault="00B2120D" w:rsidP="00896AA9">
      <w:pPr>
        <w:pStyle w:val="a2"/>
        <w:numPr>
          <w:ilvl w:val="5"/>
          <w:numId w:val="47"/>
        </w:numPr>
        <w:rPr>
          <w:rFonts w:asciiTheme="majorBidi" w:hAnsiTheme="majorBidi" w:cs="B Nazanin"/>
          <w:b/>
          <w:bCs/>
          <w:sz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rtl/>
        </w:rPr>
        <w:t xml:space="preserve">تصویر فیلتر شده با </w:t>
      </w:r>
      <w:proofErr w:type="spellStart"/>
      <w:r w:rsidRPr="00896AA9">
        <w:rPr>
          <w:rFonts w:asciiTheme="majorBidi" w:hAnsiTheme="majorBidi" w:cs="B Nazanin"/>
          <w:b/>
          <w:bCs/>
          <w:sz w:val="24"/>
        </w:rPr>
        <w:t>bilateral_filter</w:t>
      </w:r>
      <w:proofErr w:type="spellEnd"/>
    </w:p>
    <w:p w14:paraId="2127FC16" w14:textId="712917FD" w:rsidR="00F11A8A" w:rsidRPr="00896AA9" w:rsidRDefault="00F11A8A" w:rsidP="00896AA9">
      <w:pPr>
        <w:pStyle w:val="ListParagraph"/>
        <w:numPr>
          <w:ilvl w:val="0"/>
          <w:numId w:val="44"/>
        </w:numPr>
        <w:jc w:val="both"/>
        <w:rPr>
          <w:rFonts w:asciiTheme="majorBidi" w:hAnsiTheme="majorBidi" w:cs="B Nazanin"/>
          <w:sz w:val="24"/>
          <w:szCs w:val="24"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سپس با استفاده از </w:t>
      </w:r>
      <w:r w:rsidRPr="00896AA9">
        <w:rPr>
          <w:rFonts w:asciiTheme="majorBidi" w:hAnsiTheme="majorBidi" w:cs="B Nazanin"/>
          <w:sz w:val="24"/>
          <w:szCs w:val="24"/>
        </w:rPr>
        <w:t>histogram equalizer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تصویر را بهتر کرده و </w:t>
      </w:r>
      <w:r w:rsidRPr="00896AA9">
        <w:rPr>
          <w:rFonts w:asciiTheme="majorBidi" w:hAnsiTheme="majorBidi" w:cs="B Nazanin"/>
          <w:sz w:val="24"/>
          <w:szCs w:val="24"/>
        </w:rPr>
        <w:t>contrast</w:t>
      </w:r>
      <w:r w:rsidR="00707011" w:rsidRPr="00896AA9">
        <w:rPr>
          <w:rFonts w:asciiTheme="majorBidi" w:hAnsiTheme="majorBidi" w:cs="B Nazanin"/>
          <w:sz w:val="24"/>
          <w:szCs w:val="24"/>
          <w:rtl/>
        </w:rPr>
        <w:t xml:space="preserve"> آن را بالا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می‌بریم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.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درواقع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تجمع مقدار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پ</w:t>
      </w:r>
      <w:r w:rsidR="000758BD">
        <w:rPr>
          <w:rFonts w:asciiTheme="majorBidi" w:hAnsiTheme="majorBidi" w:cs="B Nazanin" w:hint="cs"/>
          <w:sz w:val="24"/>
          <w:szCs w:val="24"/>
          <w:rtl/>
        </w:rPr>
        <w:t>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کسل‌ها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را در یک رنج کوچک خارج کرده و آن را به رنج </w:t>
      </w:r>
      <w:r w:rsidRPr="00896AA9">
        <w:rPr>
          <w:rFonts w:asciiTheme="majorBidi" w:hAnsiTheme="majorBidi" w:cs="B Nazanin"/>
          <w:sz w:val="24"/>
          <w:szCs w:val="24"/>
        </w:rPr>
        <w:t>(0,255)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برده و به عبارتی آن را </w:t>
      </w:r>
      <w:r w:rsidRPr="00896AA9">
        <w:rPr>
          <w:rFonts w:asciiTheme="majorBidi" w:hAnsiTheme="majorBidi" w:cs="B Nazanin"/>
          <w:sz w:val="24"/>
          <w:szCs w:val="24"/>
        </w:rPr>
        <w:t>stretch</w:t>
      </w:r>
      <w:r w:rsidR="00707011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1AC08144" w14:textId="7AFF0871" w:rsidR="00F11A8A" w:rsidRPr="00896AA9" w:rsidRDefault="00707011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>نکته</w:t>
      </w:r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: برای تصاویری که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قرمز در داخل یک تصویر </w:t>
      </w:r>
      <w:proofErr w:type="spellStart"/>
      <w:r w:rsidR="00D6275C" w:rsidRPr="00896AA9">
        <w:rPr>
          <w:rFonts w:asciiTheme="majorBidi" w:hAnsiTheme="majorBidi" w:cs="B Nazanin"/>
          <w:sz w:val="24"/>
          <w:szCs w:val="24"/>
          <w:rtl/>
        </w:rPr>
        <w:t>دایروی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شکل هستند و اطراف آن سیاه است </w:t>
      </w:r>
      <w:r w:rsidR="00924F6C">
        <w:rPr>
          <w:rFonts w:asciiTheme="majorBidi" w:hAnsiTheme="majorBidi" w:cs="B Nazanin"/>
          <w:sz w:val="24"/>
          <w:szCs w:val="24"/>
          <w:rtl/>
        </w:rPr>
        <w:t>به دلیل</w:t>
      </w:r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داشتن تعداد زیادی </w:t>
      </w:r>
      <w:proofErr w:type="spellStart"/>
      <w:r w:rsidR="00D6275C" w:rsidRPr="00896AA9">
        <w:rPr>
          <w:rFonts w:asciiTheme="majorBidi" w:hAnsiTheme="majorBidi" w:cs="B Nazanin"/>
          <w:sz w:val="24"/>
          <w:szCs w:val="24"/>
          <w:rtl/>
        </w:rPr>
        <w:t>پیکسل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با مقدار </w:t>
      </w:r>
      <w:r w:rsidR="00D6275C" w:rsidRPr="00896AA9">
        <w:rPr>
          <w:rFonts w:asciiTheme="majorBidi" w:hAnsiTheme="majorBidi" w:cs="B Nazanin"/>
          <w:sz w:val="24"/>
          <w:szCs w:val="24"/>
        </w:rPr>
        <w:t>0,</w:t>
      </w:r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استفاده از توابع آماده برای </w:t>
      </w:r>
      <w:r w:rsidR="00D6275C" w:rsidRPr="00896AA9">
        <w:rPr>
          <w:rFonts w:asciiTheme="majorBidi" w:hAnsiTheme="majorBidi" w:cs="B Nazanin"/>
          <w:sz w:val="24"/>
          <w:szCs w:val="24"/>
        </w:rPr>
        <w:t>histogram equalizer</w:t>
      </w:r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عمل مخربی است. برای حل این مشکل مجبور به </w:t>
      </w:r>
      <w:proofErr w:type="spellStart"/>
      <w:r w:rsidR="00D30F46">
        <w:rPr>
          <w:rFonts w:asciiTheme="majorBidi" w:hAnsiTheme="majorBidi" w:cs="B Nazanin"/>
          <w:sz w:val="24"/>
          <w:szCs w:val="24"/>
          <w:rtl/>
        </w:rPr>
        <w:t>پیاده‌سازی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آن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به‌صورت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دستی که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پیکسل‌های</w:t>
      </w:r>
      <w:proofErr w:type="spellEnd"/>
      <w:r w:rsidR="00D6275C" w:rsidRPr="00896AA9">
        <w:rPr>
          <w:rFonts w:asciiTheme="majorBidi" w:hAnsiTheme="majorBidi" w:cs="B Nazanin"/>
          <w:sz w:val="24"/>
          <w:szCs w:val="24"/>
          <w:rtl/>
        </w:rPr>
        <w:t xml:space="preserve"> در این ر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نج را جز عملیات حساب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نم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کرد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شدم</w:t>
      </w:r>
      <w:r w:rsidR="00FF00BC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09394B7B" w14:textId="77777777" w:rsidR="00707011" w:rsidRPr="00707011" w:rsidRDefault="00707011" w:rsidP="00896AA9">
      <w:pPr>
        <w:keepNext/>
        <w:ind w:left="720"/>
        <w:contextualSpacing/>
        <w:jc w:val="center"/>
        <w:rPr>
          <w:rFonts w:asciiTheme="majorBidi" w:hAnsiTheme="majorBidi" w:cs="B Nazanin"/>
        </w:rPr>
      </w:pPr>
      <w:r w:rsidRPr="00707011">
        <w:rPr>
          <w:rFonts w:asciiTheme="majorBidi" w:hAnsiTheme="majorBidi" w:cs="B Nazanin"/>
          <w:noProof/>
          <w:lang w:bidi="ar-SA"/>
        </w:rPr>
        <w:drawing>
          <wp:inline distT="0" distB="0" distL="0" distR="0" wp14:anchorId="1239A58C" wp14:editId="48909C56">
            <wp:extent cx="3337560" cy="19702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197028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761156BE" w14:textId="77777777" w:rsidR="00707011" w:rsidRPr="00707011" w:rsidRDefault="00707011" w:rsidP="00896AA9">
      <w:pPr>
        <w:widowControl w:val="0"/>
        <w:numPr>
          <w:ilvl w:val="5"/>
          <w:numId w:val="47"/>
        </w:numPr>
        <w:adjustRightInd w:val="0"/>
        <w:snapToGrid w:val="0"/>
        <w:spacing w:before="200" w:after="600" w:line="204" w:lineRule="auto"/>
        <w:jc w:val="center"/>
        <w:outlineLvl w:val="5"/>
        <w:rPr>
          <w:rFonts w:asciiTheme="majorBidi" w:eastAsia="TimesNewRomanPS-ItalicMT" w:hAnsiTheme="majorBidi" w:cs="B Nazanin"/>
          <w:b/>
          <w:bCs/>
          <w:sz w:val="24"/>
          <w:szCs w:val="24"/>
          <w:rtl/>
        </w:rPr>
      </w:pPr>
      <w:r w:rsidRPr="00707011">
        <w:rPr>
          <w:rFonts w:asciiTheme="majorBidi" w:eastAsia="TimesNewRomanPS-ItalicMT" w:hAnsiTheme="majorBidi" w:cs="B Nazanin"/>
          <w:b/>
          <w:bCs/>
          <w:sz w:val="24"/>
          <w:szCs w:val="24"/>
          <w:rtl/>
        </w:rPr>
        <w:t xml:space="preserve">تصویر </w:t>
      </w:r>
      <w:proofErr w:type="spellStart"/>
      <w:r w:rsidRPr="00707011">
        <w:rPr>
          <w:rFonts w:asciiTheme="majorBidi" w:eastAsia="TimesNewRomanPS-ItalicMT" w:hAnsiTheme="majorBidi" w:cs="B Nazanin"/>
          <w:b/>
          <w:bCs/>
          <w:sz w:val="24"/>
          <w:szCs w:val="24"/>
        </w:rPr>
        <w:t>hist_equ</w:t>
      </w:r>
      <w:proofErr w:type="spellEnd"/>
      <w:r w:rsidRPr="00707011">
        <w:rPr>
          <w:rFonts w:asciiTheme="majorBidi" w:eastAsia="TimesNewRomanPS-ItalicMT" w:hAnsiTheme="majorBidi" w:cs="B Nazanin"/>
          <w:b/>
          <w:bCs/>
          <w:sz w:val="24"/>
          <w:szCs w:val="24"/>
          <w:rtl/>
        </w:rPr>
        <w:t xml:space="preserve"> شده</w:t>
      </w:r>
    </w:p>
    <w:p w14:paraId="2BBAEFE5" w14:textId="5FC40997" w:rsidR="00707011" w:rsidRPr="00896AA9" w:rsidRDefault="00E41377" w:rsidP="00896AA9">
      <w:pPr>
        <w:jc w:val="center"/>
        <w:rPr>
          <w:rFonts w:asciiTheme="majorBidi" w:hAnsiTheme="majorBidi" w:cs="B Nazanin"/>
          <w:rtl/>
        </w:rPr>
      </w:pPr>
      <w:r w:rsidRPr="00896AA9">
        <w:rPr>
          <w:rFonts w:asciiTheme="majorBidi" w:hAnsiTheme="majorBidi" w:cs="B Nazanin"/>
          <w:noProof/>
          <w:lang w:bidi="ar-SA"/>
        </w:rPr>
        <w:lastRenderedPageBreak/>
        <w:drawing>
          <wp:anchor distT="0" distB="0" distL="114300" distR="114300" simplePos="0" relativeHeight="251661312" behindDoc="0" locked="0" layoutInCell="1" allowOverlap="1" wp14:anchorId="64ABD92B" wp14:editId="2DF2BF8B">
            <wp:simplePos x="0" y="0"/>
            <wp:positionH relativeFrom="column">
              <wp:posOffset>2906395</wp:posOffset>
            </wp:positionH>
            <wp:positionV relativeFrom="paragraph">
              <wp:posOffset>180975</wp:posOffset>
            </wp:positionV>
            <wp:extent cx="2735580" cy="1726565"/>
            <wp:effectExtent l="0" t="0" r="7620" b="698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96AA9">
        <w:rPr>
          <w:rFonts w:asciiTheme="majorBidi" w:hAnsiTheme="majorBidi" w:cs="B Nazanin"/>
          <w:noProof/>
          <w:lang w:bidi="ar-SA"/>
        </w:rPr>
        <w:drawing>
          <wp:anchor distT="0" distB="0" distL="114300" distR="114300" simplePos="0" relativeHeight="251662336" behindDoc="0" locked="0" layoutInCell="1" allowOverlap="1" wp14:anchorId="3E7BC4C9" wp14:editId="7EB0D1AC">
            <wp:simplePos x="0" y="0"/>
            <wp:positionH relativeFrom="column">
              <wp:posOffset>-1066</wp:posOffset>
            </wp:positionH>
            <wp:positionV relativeFrom="paragraph">
              <wp:posOffset>176950</wp:posOffset>
            </wp:positionV>
            <wp:extent cx="2736000" cy="1695291"/>
            <wp:effectExtent l="0" t="0" r="7620" b="63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"/>
                    <a:stretch/>
                  </pic:blipFill>
                  <pic:spPr bwMode="auto">
                    <a:xfrm>
                      <a:off x="0" y="0"/>
                      <a:ext cx="2736000" cy="169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E630AB" w14:textId="4FC75945" w:rsidR="00CA2B5E" w:rsidRPr="00896AA9" w:rsidRDefault="00707011" w:rsidP="00896AA9">
      <w:pPr>
        <w:pStyle w:val="a2"/>
        <w:numPr>
          <w:ilvl w:val="5"/>
          <w:numId w:val="47"/>
        </w:numPr>
        <w:rPr>
          <w:rFonts w:asciiTheme="majorBidi" w:hAnsiTheme="majorBidi" w:cs="B Nazanin"/>
          <w:b/>
          <w:bCs/>
          <w:sz w:val="24"/>
        </w:rPr>
      </w:pPr>
      <w:r w:rsidRPr="00896AA9">
        <w:rPr>
          <w:rFonts w:asciiTheme="majorBidi" w:hAnsiTheme="majorBidi" w:cs="B Nazanin"/>
          <w:b/>
          <w:bCs/>
          <w:noProof/>
          <w:sz w:val="24"/>
          <w:rtl/>
        </w:rPr>
        <w:t xml:space="preserve">هیستوگرام تصاویر </w:t>
      </w:r>
      <w:r w:rsidRPr="00896AA9">
        <w:rPr>
          <w:rFonts w:asciiTheme="majorBidi" w:hAnsiTheme="majorBidi" w:cs="B Nazanin"/>
          <w:b/>
          <w:bCs/>
          <w:noProof/>
          <w:sz w:val="24"/>
        </w:rPr>
        <w:t>a</w:t>
      </w:r>
      <w:bookmarkStart w:id="2" w:name="_GoBack"/>
      <w:r w:rsidRPr="00896AA9">
        <w:rPr>
          <w:rFonts w:asciiTheme="majorBidi" w:hAnsiTheme="majorBidi" w:cs="B Nazanin"/>
          <w:b/>
          <w:bCs/>
          <w:noProof/>
          <w:sz w:val="24"/>
          <w:rtl/>
        </w:rPr>
        <w:t>)</w:t>
      </w:r>
      <w:bookmarkEnd w:id="2"/>
      <w:r w:rsidRPr="00896AA9">
        <w:rPr>
          <w:rFonts w:asciiTheme="majorBidi" w:hAnsiTheme="majorBidi" w:cs="B Nazanin"/>
          <w:b/>
          <w:bCs/>
          <w:noProof/>
          <w:sz w:val="24"/>
          <w:rtl/>
        </w:rPr>
        <w:t xml:space="preserve"> بدون </w:t>
      </w:r>
      <w:r w:rsidRPr="00896AA9">
        <w:rPr>
          <w:rFonts w:asciiTheme="majorBidi" w:hAnsiTheme="majorBidi" w:cs="B Nazanin"/>
          <w:b/>
          <w:bCs/>
          <w:noProof/>
          <w:sz w:val="24"/>
        </w:rPr>
        <w:t>hist_equ</w:t>
      </w:r>
      <w:r w:rsidR="000758BD">
        <w:rPr>
          <w:rFonts w:asciiTheme="majorBidi" w:hAnsiTheme="majorBidi" w:cs="B Nazanin"/>
          <w:b/>
          <w:bCs/>
          <w:noProof/>
          <w:sz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noProof/>
          <w:sz w:val="24"/>
        </w:rPr>
        <w:t>b</w:t>
      </w:r>
      <w:r w:rsidRPr="00896AA9">
        <w:rPr>
          <w:rFonts w:asciiTheme="majorBidi" w:hAnsiTheme="majorBidi" w:cs="B Nazanin"/>
          <w:b/>
          <w:bCs/>
          <w:noProof/>
          <w:sz w:val="24"/>
          <w:rtl/>
        </w:rPr>
        <w:t xml:space="preserve">) با </w:t>
      </w:r>
      <w:r w:rsidRPr="00896AA9">
        <w:rPr>
          <w:rFonts w:asciiTheme="majorBidi" w:hAnsiTheme="majorBidi" w:cs="B Nazanin"/>
          <w:b/>
          <w:bCs/>
          <w:noProof/>
          <w:sz w:val="24"/>
        </w:rPr>
        <w:t>hist_equ</w:t>
      </w:r>
    </w:p>
    <w:p w14:paraId="7D3FD3A3" w14:textId="6252ED5F" w:rsidR="00F11A8A" w:rsidRPr="00896AA9" w:rsidRDefault="00782DE8" w:rsidP="00896AA9">
      <w:pPr>
        <w:pStyle w:val="ListParagraph"/>
        <w:numPr>
          <w:ilvl w:val="0"/>
          <w:numId w:val="44"/>
        </w:numPr>
        <w:jc w:val="both"/>
        <w:rPr>
          <w:rFonts w:asciiTheme="majorBidi" w:hAnsiTheme="majorBidi" w:cs="B Nazanin"/>
          <w:sz w:val="24"/>
          <w:szCs w:val="24"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سپس با قرار دادن یک </w:t>
      </w:r>
      <w:r w:rsidRPr="00896AA9">
        <w:rPr>
          <w:rFonts w:asciiTheme="majorBidi" w:hAnsiTheme="majorBidi" w:cs="B Nazanin"/>
          <w:sz w:val="24"/>
          <w:szCs w:val="24"/>
        </w:rPr>
        <w:t>threshold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که این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تواند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به‌صورت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7E5FE6" w:rsidRPr="00896AA9">
        <w:rPr>
          <w:rFonts w:asciiTheme="majorBidi" w:hAnsiTheme="majorBidi" w:cs="B Nazanin"/>
          <w:sz w:val="24"/>
          <w:szCs w:val="24"/>
        </w:rPr>
        <w:t>manual</w:t>
      </w:r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یا </w:t>
      </w:r>
      <w:r w:rsidR="007E5FE6" w:rsidRPr="00896AA9">
        <w:rPr>
          <w:rFonts w:asciiTheme="majorBidi" w:hAnsiTheme="majorBidi" w:cs="B Nazanin"/>
          <w:sz w:val="24"/>
          <w:szCs w:val="24"/>
        </w:rPr>
        <w:t>automatic</w:t>
      </w:r>
      <w:r w:rsidR="007E5FE6" w:rsidRPr="00896AA9">
        <w:rPr>
          <w:rFonts w:asciiTheme="majorBidi" w:hAnsiTheme="majorBidi" w:cs="B Nazanin"/>
          <w:sz w:val="24"/>
          <w:szCs w:val="24"/>
          <w:rtl/>
        </w:rPr>
        <w:t xml:space="preserve"> باشد تصویر را </w:t>
      </w:r>
      <w:proofErr w:type="spellStart"/>
      <w:r w:rsidR="007E5FE6" w:rsidRPr="00896AA9">
        <w:rPr>
          <w:rFonts w:asciiTheme="majorBidi" w:hAnsiTheme="majorBidi" w:cs="B Nazanin"/>
          <w:sz w:val="24"/>
          <w:szCs w:val="24"/>
          <w:rtl/>
        </w:rPr>
        <w:t>باینری</w:t>
      </w:r>
      <w:proofErr w:type="spellEnd"/>
      <w:r w:rsidR="000758BD">
        <w:rPr>
          <w:rFonts w:asciiTheme="majorBidi" w:hAnsiTheme="majorBidi" w:cs="B Nazanin"/>
          <w:sz w:val="24"/>
          <w:szCs w:val="24"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="007E5FE6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23010ACE" w14:textId="370927A5" w:rsidR="000D5766" w:rsidRPr="00896AA9" w:rsidRDefault="00E41377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>نکته</w:t>
      </w:r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: برای انتخاب </w:t>
      </w:r>
      <w:r w:rsidR="005A3E0E" w:rsidRPr="00896AA9">
        <w:rPr>
          <w:rFonts w:asciiTheme="majorBidi" w:hAnsiTheme="majorBidi" w:cs="B Nazanin"/>
          <w:sz w:val="24"/>
          <w:szCs w:val="24"/>
        </w:rPr>
        <w:t>threshold</w:t>
      </w:r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به‌صورت</w:t>
      </w:r>
      <w:proofErr w:type="spellEnd"/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D30F46">
        <w:rPr>
          <w:rFonts w:asciiTheme="majorBidi" w:hAnsiTheme="majorBidi" w:cs="B Nazanin"/>
          <w:sz w:val="24"/>
          <w:szCs w:val="24"/>
          <w:rtl/>
        </w:rPr>
        <w:t>خودکار</w:t>
      </w:r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 که </w:t>
      </w:r>
      <w:r w:rsidR="000758BD">
        <w:rPr>
          <w:rFonts w:asciiTheme="majorBidi" w:hAnsiTheme="majorBidi" w:cs="B Nazanin"/>
          <w:sz w:val="24"/>
          <w:szCs w:val="24"/>
          <w:rtl/>
        </w:rPr>
        <w:t>طب</w:t>
      </w:r>
      <w:r w:rsidR="000758BD">
        <w:rPr>
          <w:rFonts w:asciiTheme="majorBidi" w:hAnsiTheme="majorBidi" w:cs="B Nazanin" w:hint="cs"/>
          <w:sz w:val="24"/>
          <w:szCs w:val="24"/>
          <w:rtl/>
        </w:rPr>
        <w:t>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عتاً</w:t>
      </w:r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 باید </w:t>
      </w:r>
      <w:proofErr w:type="spellStart"/>
      <w:r w:rsidR="00D30F46">
        <w:rPr>
          <w:rFonts w:asciiTheme="majorBidi" w:hAnsiTheme="majorBidi" w:cs="B Nazanin"/>
          <w:sz w:val="24"/>
          <w:szCs w:val="24"/>
          <w:rtl/>
        </w:rPr>
        <w:t>این‌گونه</w:t>
      </w:r>
      <w:proofErr w:type="spellEnd"/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 باشد ا</w:t>
      </w:r>
      <w:r w:rsidRPr="00896AA9">
        <w:rPr>
          <w:rFonts w:asciiTheme="majorBidi" w:hAnsiTheme="majorBidi" w:cs="B Nazanin"/>
          <w:sz w:val="24"/>
          <w:szCs w:val="24"/>
          <w:rtl/>
        </w:rPr>
        <w:t>ستفاده از توابع آماده مفید نبود</w:t>
      </w:r>
      <w:r w:rsidR="005A3E0E" w:rsidRPr="00896AA9">
        <w:rPr>
          <w:rFonts w:asciiTheme="majorBidi" w:hAnsiTheme="majorBidi" w:cs="B Nazanin"/>
          <w:sz w:val="24"/>
          <w:szCs w:val="24"/>
          <w:rtl/>
        </w:rPr>
        <w:t xml:space="preserve">. به عبارتی اگر مقدار این را بالا انتخاب کنیم </w:t>
      </w:r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دچار </w:t>
      </w:r>
      <w:proofErr w:type="spellStart"/>
      <w:r w:rsidR="00D35A8A" w:rsidRPr="00896AA9">
        <w:rPr>
          <w:rFonts w:asciiTheme="majorBidi" w:hAnsiTheme="majorBidi" w:cs="B Nazanin"/>
          <w:sz w:val="24"/>
          <w:szCs w:val="24"/>
        </w:rPr>
        <w:t>oversegmentation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و اگر پایین انتخاب کنیم بعضی از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گلبول‌ها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شمرده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نم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شوند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. یک روش استفاده از تعداد نواحی </w:t>
      </w:r>
      <w:proofErr w:type="spellStart"/>
      <w:r w:rsidR="00D35A8A" w:rsidRPr="00896AA9">
        <w:rPr>
          <w:rFonts w:asciiTheme="majorBidi" w:hAnsiTheme="majorBidi" w:cs="B Nazanin"/>
          <w:sz w:val="24"/>
          <w:szCs w:val="24"/>
          <w:rtl/>
        </w:rPr>
        <w:t>سگمنت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شده که مساحت آن در بازه </w:t>
      </w:r>
      <w:r w:rsidR="00D35A8A" w:rsidRPr="00896AA9">
        <w:rPr>
          <w:rFonts w:asciiTheme="majorBidi" w:hAnsiTheme="majorBidi" w:cs="B Nazanin"/>
          <w:sz w:val="24"/>
          <w:szCs w:val="24"/>
        </w:rPr>
        <w:t>(0,100)</w:t>
      </w:r>
      <w:r w:rsidR="00896AA9" w:rsidRPr="00896AA9">
        <w:rPr>
          <w:rFonts w:asciiTheme="majorBidi" w:hAnsiTheme="majorBidi" w:cs="B Nazanin"/>
          <w:sz w:val="24"/>
          <w:szCs w:val="24"/>
          <w:rtl/>
        </w:rPr>
        <w:t xml:space="preserve"> است</w:t>
      </w:r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. هر چه این تعداد بیشتر باشد دچار </w:t>
      </w:r>
      <w:proofErr w:type="spellStart"/>
      <w:r w:rsidR="00D35A8A" w:rsidRPr="00896AA9">
        <w:rPr>
          <w:rFonts w:asciiTheme="majorBidi" w:hAnsiTheme="majorBidi" w:cs="B Nazanin"/>
          <w:sz w:val="24"/>
          <w:szCs w:val="24"/>
        </w:rPr>
        <w:t>oversegmentation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شده و این به حلقه </w:t>
      </w:r>
      <w:r w:rsidR="00D35A8A" w:rsidRPr="00896AA9">
        <w:rPr>
          <w:rFonts w:asciiTheme="majorBidi" w:hAnsiTheme="majorBidi" w:cs="B Nazanin"/>
          <w:sz w:val="24"/>
          <w:szCs w:val="24"/>
        </w:rPr>
        <w:t>for</w:t>
      </w:r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یک </w:t>
      </w:r>
      <w:proofErr w:type="spellStart"/>
      <w:r w:rsidR="00D35A8A" w:rsidRPr="00896AA9">
        <w:rPr>
          <w:rFonts w:asciiTheme="majorBidi" w:hAnsiTheme="majorBidi" w:cs="B Nazanin"/>
          <w:sz w:val="24"/>
          <w:szCs w:val="24"/>
          <w:rtl/>
        </w:rPr>
        <w:t>فیدبک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0758BD">
        <w:rPr>
          <w:rFonts w:asciiTheme="majorBidi" w:hAnsiTheme="majorBidi" w:cs="B Nazanin"/>
          <w:sz w:val="24"/>
          <w:szCs w:val="24"/>
          <w:rtl/>
        </w:rPr>
        <w:t>م</w:t>
      </w:r>
      <w:r w:rsidR="000758BD">
        <w:rPr>
          <w:rFonts w:asciiTheme="majorBidi" w:hAnsiTheme="majorBidi" w:cs="B Nazanin" w:hint="cs"/>
          <w:sz w:val="24"/>
          <w:szCs w:val="24"/>
          <w:rtl/>
        </w:rPr>
        <w:t>ی‌</w:t>
      </w:r>
      <w:r w:rsidR="000758BD">
        <w:rPr>
          <w:rFonts w:asciiTheme="majorBidi" w:hAnsiTheme="majorBidi" w:cs="B Nazanin" w:hint="eastAsia"/>
          <w:sz w:val="24"/>
          <w:szCs w:val="24"/>
          <w:rtl/>
        </w:rPr>
        <w:t>دهد</w:t>
      </w:r>
      <w:proofErr w:type="spellEnd"/>
      <w:r w:rsidR="00D35A8A" w:rsidRPr="00896AA9">
        <w:rPr>
          <w:rFonts w:asciiTheme="majorBidi" w:hAnsiTheme="majorBidi" w:cs="B Nazanin"/>
          <w:sz w:val="24"/>
          <w:szCs w:val="24"/>
          <w:rtl/>
        </w:rPr>
        <w:t xml:space="preserve"> که مقدار </w:t>
      </w:r>
      <w:r w:rsidR="00D35A8A" w:rsidRPr="00896AA9">
        <w:rPr>
          <w:rFonts w:asciiTheme="majorBidi" w:hAnsiTheme="majorBidi" w:cs="B Nazanin"/>
          <w:sz w:val="24"/>
          <w:szCs w:val="24"/>
        </w:rPr>
        <w:t>threshold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را کاهش دهیم</w:t>
      </w:r>
      <w:r w:rsidR="00D35A8A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75FF234C" w14:textId="77777777" w:rsidR="00E41377" w:rsidRPr="00E41377" w:rsidRDefault="00E41377" w:rsidP="00896AA9">
      <w:pPr>
        <w:jc w:val="center"/>
        <w:rPr>
          <w:rFonts w:asciiTheme="majorBidi" w:hAnsiTheme="majorBidi" w:cs="B Nazanin"/>
          <w:rtl/>
        </w:rPr>
      </w:pPr>
      <w:r w:rsidRPr="00E41377">
        <w:rPr>
          <w:rFonts w:asciiTheme="majorBidi" w:hAnsiTheme="majorBidi" w:cs="B Nazanin"/>
          <w:noProof/>
          <w:lang w:bidi="ar-SA"/>
        </w:rPr>
        <w:drawing>
          <wp:inline distT="0" distB="0" distL="0" distR="0" wp14:anchorId="2F879F09" wp14:editId="19ED2CE9">
            <wp:extent cx="3196440" cy="1990800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440" cy="199080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57FA11BF" w14:textId="77777777" w:rsidR="00E41377" w:rsidRPr="00E41377" w:rsidRDefault="00E41377" w:rsidP="00896AA9">
      <w:pPr>
        <w:widowControl w:val="0"/>
        <w:numPr>
          <w:ilvl w:val="5"/>
          <w:numId w:val="47"/>
        </w:numPr>
        <w:adjustRightInd w:val="0"/>
        <w:snapToGrid w:val="0"/>
        <w:spacing w:before="200" w:after="600" w:line="204" w:lineRule="auto"/>
        <w:jc w:val="center"/>
        <w:outlineLvl w:val="5"/>
        <w:rPr>
          <w:rFonts w:asciiTheme="majorBidi" w:eastAsia="TimesNewRomanPS-ItalicMT" w:hAnsiTheme="majorBidi" w:cs="B Nazanin"/>
          <w:sz w:val="24"/>
          <w:szCs w:val="24"/>
        </w:rPr>
      </w:pPr>
      <w:r w:rsidRPr="00E41377">
        <w:rPr>
          <w:rFonts w:asciiTheme="majorBidi" w:eastAsia="TimesNewRomanPS-ItalicMT" w:hAnsiTheme="majorBidi" w:cs="B Nazanin"/>
          <w:b/>
          <w:bCs/>
          <w:noProof/>
          <w:sz w:val="24"/>
          <w:szCs w:val="24"/>
          <w:rtl/>
        </w:rPr>
        <w:t xml:space="preserve">تصویر با </w:t>
      </w:r>
      <w:r w:rsidRPr="00E41377">
        <w:rPr>
          <w:rFonts w:asciiTheme="majorBidi" w:eastAsia="TimesNewRomanPS-ItalicMT" w:hAnsiTheme="majorBidi" w:cs="B Nazanin"/>
          <w:b/>
          <w:bCs/>
          <w:noProof/>
          <w:sz w:val="24"/>
          <w:szCs w:val="24"/>
        </w:rPr>
        <w:t>threshold</w:t>
      </w:r>
    </w:p>
    <w:p w14:paraId="6B23554F" w14:textId="77777777" w:rsidR="00896AA9" w:rsidRDefault="00896AA9" w:rsidP="00896AA9">
      <w:pPr>
        <w:pStyle w:val="ListParagraph"/>
        <w:bidi w:val="0"/>
        <w:spacing w:after="240"/>
        <w:jc w:val="both"/>
        <w:rPr>
          <w:rFonts w:asciiTheme="majorBidi" w:hAnsiTheme="majorBidi" w:cs="B Nazanin"/>
          <w:b/>
          <w:bCs/>
          <w:sz w:val="28"/>
          <w:szCs w:val="28"/>
        </w:rPr>
      </w:pPr>
    </w:p>
    <w:p w14:paraId="6D5C6085" w14:textId="77777777" w:rsidR="0080580A" w:rsidRPr="00896AA9" w:rsidRDefault="0080580A" w:rsidP="0080580A">
      <w:pPr>
        <w:pStyle w:val="ListParagraph"/>
        <w:bidi w:val="0"/>
        <w:spacing w:after="240"/>
        <w:jc w:val="both"/>
        <w:rPr>
          <w:rFonts w:asciiTheme="majorBidi" w:hAnsiTheme="majorBidi" w:cs="B Nazanin"/>
          <w:b/>
          <w:bCs/>
          <w:sz w:val="28"/>
          <w:szCs w:val="28"/>
          <w:rtl/>
        </w:rPr>
      </w:pPr>
    </w:p>
    <w:p w14:paraId="17330BEF" w14:textId="6E0D38F3" w:rsidR="00E41377" w:rsidRPr="00896AA9" w:rsidRDefault="004429A2" w:rsidP="00896AA9">
      <w:pPr>
        <w:pStyle w:val="ListParagraph"/>
        <w:numPr>
          <w:ilvl w:val="0"/>
          <w:numId w:val="45"/>
        </w:numPr>
        <w:bidi w:val="0"/>
        <w:spacing w:after="240"/>
        <w:jc w:val="both"/>
        <w:rPr>
          <w:rFonts w:asciiTheme="majorBidi" w:hAnsiTheme="majorBidi" w:cs="B Nazanin"/>
          <w:b/>
          <w:bCs/>
          <w:sz w:val="28"/>
          <w:szCs w:val="28"/>
        </w:rPr>
      </w:pPr>
      <w:r w:rsidRPr="00896AA9">
        <w:rPr>
          <w:rFonts w:asciiTheme="majorBidi" w:hAnsiTheme="majorBidi" w:cs="B Nazanin"/>
          <w:b/>
          <w:bCs/>
          <w:sz w:val="28"/>
          <w:szCs w:val="28"/>
        </w:rPr>
        <w:lastRenderedPageBreak/>
        <w:t>Watershed algorithm for segmentation</w:t>
      </w:r>
    </w:p>
    <w:p w14:paraId="6910CEE1" w14:textId="3C8B44A3" w:rsidR="008A23D3" w:rsidRPr="00896AA9" w:rsidRDefault="008A23D3" w:rsidP="00896AA9">
      <w:pPr>
        <w:pStyle w:val="ListParagraph"/>
        <w:numPr>
          <w:ilvl w:val="0"/>
          <w:numId w:val="44"/>
        </w:numPr>
        <w:spacing w:before="240" w:after="240"/>
        <w:jc w:val="both"/>
        <w:rPr>
          <w:rFonts w:asciiTheme="majorBidi" w:hAnsiTheme="majorBidi" w:cs="B Nazanin"/>
        </w:rPr>
      </w:pPr>
      <w:r w:rsidRPr="00896AA9">
        <w:rPr>
          <w:rFonts w:asciiTheme="majorBidi" w:hAnsiTheme="majorBidi" w:cs="B Nazanin"/>
          <w:rtl/>
        </w:rPr>
        <w:t>سپس ب</w:t>
      </w:r>
      <w:r w:rsidR="00067821" w:rsidRPr="00896AA9">
        <w:rPr>
          <w:rFonts w:asciiTheme="majorBidi" w:hAnsiTheme="majorBidi" w:cs="B Nazanin"/>
          <w:rtl/>
        </w:rPr>
        <w:t xml:space="preserve">ا </w:t>
      </w:r>
      <w:proofErr w:type="spellStart"/>
      <w:r w:rsidR="00067821" w:rsidRPr="00896AA9">
        <w:rPr>
          <w:rFonts w:asciiTheme="majorBidi" w:hAnsiTheme="majorBidi" w:cs="B Nazanin"/>
          <w:rtl/>
        </w:rPr>
        <w:t>الگوریتم</w:t>
      </w:r>
      <w:proofErr w:type="spellEnd"/>
      <w:r w:rsidR="000758BD">
        <w:rPr>
          <w:rFonts w:asciiTheme="majorBidi" w:hAnsiTheme="majorBidi" w:cs="B Nazanin"/>
          <w:rtl/>
        </w:rPr>
        <w:t xml:space="preserve"> </w:t>
      </w:r>
      <w:r w:rsidR="00E41377" w:rsidRPr="00896AA9">
        <w:rPr>
          <w:rFonts w:asciiTheme="majorBidi" w:hAnsiTheme="majorBidi" w:cs="B Nazanin"/>
        </w:rPr>
        <w:t>watershed</w:t>
      </w:r>
      <w:r w:rsidR="00067821" w:rsidRPr="00896AA9">
        <w:rPr>
          <w:rFonts w:asciiTheme="majorBidi" w:hAnsiTheme="majorBidi" w:cs="B Nazanin"/>
          <w:rtl/>
        </w:rPr>
        <w:t xml:space="preserve"> به جداسازی </w:t>
      </w:r>
      <w:proofErr w:type="spellStart"/>
      <w:r w:rsidR="00924F6C">
        <w:rPr>
          <w:rFonts w:asciiTheme="majorBidi" w:hAnsiTheme="majorBidi" w:cs="B Nazanin"/>
          <w:rtl/>
        </w:rPr>
        <w:t>گلبول‌ها</w:t>
      </w:r>
      <w:proofErr w:type="spellEnd"/>
      <w:r w:rsidR="00067821" w:rsidRPr="00896AA9">
        <w:rPr>
          <w:rFonts w:asciiTheme="majorBidi" w:hAnsiTheme="majorBidi" w:cs="B Nazanin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rtl/>
        </w:rPr>
        <w:t>می‌رسیم</w:t>
      </w:r>
      <w:proofErr w:type="spellEnd"/>
      <w:r w:rsidR="00067821" w:rsidRPr="00896AA9">
        <w:rPr>
          <w:rFonts w:asciiTheme="majorBidi" w:hAnsiTheme="majorBidi" w:cs="B Nazanin"/>
          <w:rtl/>
        </w:rPr>
        <w:t>.</w:t>
      </w:r>
    </w:p>
    <w:p w14:paraId="163856DC" w14:textId="45D504F2" w:rsidR="00D54A01" w:rsidRPr="00896AA9" w:rsidRDefault="00067821" w:rsidP="00896AA9">
      <w:pPr>
        <w:pStyle w:val="ListParagraph"/>
        <w:spacing w:line="276" w:lineRule="auto"/>
        <w:ind w:left="360"/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برای استفاده از </w:t>
      </w:r>
      <w:proofErr w:type="spellStart"/>
      <w:r w:rsidRP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sz w:val="24"/>
          <w:szCs w:val="24"/>
        </w:rPr>
        <w:t>watershed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احتیاج است که مناطقی را که </w:t>
      </w:r>
      <w:r w:rsidRPr="00896AA9">
        <w:rPr>
          <w:rFonts w:asciiTheme="majorBidi" w:hAnsiTheme="majorBidi" w:cs="B Nazanin"/>
          <w:sz w:val="24"/>
          <w:szCs w:val="24"/>
        </w:rPr>
        <w:t>foreground</w:t>
      </w:r>
      <w:r w:rsidR="00896AA9">
        <w:rPr>
          <w:rFonts w:asciiTheme="majorBidi" w:hAnsiTheme="majorBidi" w:cs="B Nazanin"/>
          <w:sz w:val="24"/>
          <w:szCs w:val="24"/>
          <w:rtl/>
        </w:rPr>
        <w:t xml:space="preserve"> است را به </w:t>
      </w:r>
      <w:proofErr w:type="spellStart"/>
      <w:r w:rsid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بگوییم و همچنین مناطقی را که مطمئن نیستیم که آیا </w:t>
      </w:r>
      <w:r w:rsidRPr="00896AA9">
        <w:rPr>
          <w:rFonts w:asciiTheme="majorBidi" w:hAnsiTheme="majorBidi" w:cs="B Nazanin"/>
          <w:sz w:val="24"/>
          <w:szCs w:val="24"/>
        </w:rPr>
        <w:t>foreground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است یا اینکه </w:t>
      </w:r>
      <w:r w:rsidRPr="00896AA9">
        <w:rPr>
          <w:rFonts w:asciiTheme="majorBidi" w:hAnsiTheme="majorBidi" w:cs="B Nazanin"/>
          <w:sz w:val="24"/>
          <w:szCs w:val="24"/>
        </w:rPr>
        <w:t>background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به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P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بگوییم چون این </w:t>
      </w:r>
      <w:proofErr w:type="spellStart"/>
      <w:r w:rsid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="00896AA9">
        <w:rPr>
          <w:rFonts w:asciiTheme="majorBidi" w:hAnsiTheme="majorBidi" w:cs="B Nazanin"/>
          <w:sz w:val="24"/>
          <w:szCs w:val="24"/>
          <w:rtl/>
        </w:rPr>
        <w:t xml:space="preserve"> به </w:t>
      </w:r>
      <w:proofErr w:type="spellStart"/>
      <w:r w:rsidR="00896AA9">
        <w:rPr>
          <w:rFonts w:asciiTheme="majorBidi" w:hAnsiTheme="majorBidi" w:cs="B Nazanin"/>
          <w:sz w:val="24"/>
          <w:szCs w:val="24"/>
          <w:rtl/>
        </w:rPr>
        <w:t>نویز</w:t>
      </w:r>
      <w:proofErr w:type="spellEnd"/>
      <w:r w:rsidR="00896AA9">
        <w:rPr>
          <w:rFonts w:asciiTheme="majorBidi" w:hAnsiTheme="majorBidi" w:cs="B Nazanin"/>
          <w:sz w:val="24"/>
          <w:szCs w:val="24"/>
          <w:rtl/>
        </w:rPr>
        <w:t xml:space="preserve"> بسیار حساس است</w:t>
      </w:r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3A8126C5" w14:textId="59279A6F" w:rsidR="00D54A01" w:rsidRPr="00896AA9" w:rsidRDefault="00D54A01" w:rsidP="00896AA9">
      <w:pPr>
        <w:pStyle w:val="ListParagraph"/>
        <w:spacing w:line="276" w:lineRule="auto"/>
        <w:ind w:left="360"/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پس باید آن را به فضای </w:t>
      </w:r>
      <w:r w:rsidRPr="00896AA9">
        <w:rPr>
          <w:rFonts w:asciiTheme="majorBidi" w:hAnsiTheme="majorBidi" w:cs="B Nazanin"/>
          <w:sz w:val="24"/>
          <w:szCs w:val="24"/>
        </w:rPr>
        <w:t>morphology</w:t>
      </w:r>
      <w:r w:rsidR="00896AA9">
        <w:rPr>
          <w:rFonts w:asciiTheme="majorBidi" w:hAnsiTheme="majorBidi" w:cs="B Nazanin"/>
          <w:sz w:val="24"/>
          <w:szCs w:val="24"/>
          <w:rtl/>
        </w:rPr>
        <w:t xml:space="preserve"> برد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. پس با ساخت یک کرنل 3*3 </w:t>
      </w:r>
      <w:proofErr w:type="spellStart"/>
      <w:r w:rsidRPr="00896AA9">
        <w:rPr>
          <w:rFonts w:asciiTheme="majorBidi" w:hAnsiTheme="majorBidi" w:cs="B Nazanin"/>
          <w:sz w:val="24"/>
          <w:szCs w:val="24"/>
          <w:rtl/>
        </w:rPr>
        <w:t>مربعی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به عملیات </w:t>
      </w:r>
      <w:r w:rsidRPr="00896AA9">
        <w:rPr>
          <w:rFonts w:asciiTheme="majorBidi" w:hAnsiTheme="majorBidi" w:cs="B Nazanin"/>
          <w:sz w:val="24"/>
          <w:szCs w:val="24"/>
        </w:rPr>
        <w:t>morphology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896AA9">
        <w:rPr>
          <w:rFonts w:asciiTheme="majorBidi" w:hAnsiTheme="majorBidi" w:cs="B Nazanin"/>
          <w:sz w:val="24"/>
          <w:szCs w:val="24"/>
          <w:rtl/>
        </w:rPr>
        <w:t>می</w:t>
      </w:r>
      <w:r w:rsidR="00896AA9">
        <w:rPr>
          <w:rFonts w:asciiTheme="majorBidi" w:hAnsiTheme="majorBidi" w:cs="B Nazanin" w:hint="cs"/>
          <w:sz w:val="24"/>
          <w:szCs w:val="24"/>
          <w:rtl/>
        </w:rPr>
        <w:t>‌</w:t>
      </w:r>
      <w:r w:rsidR="00896AA9">
        <w:rPr>
          <w:rFonts w:asciiTheme="majorBidi" w:hAnsiTheme="majorBidi" w:cs="B Nazanin"/>
          <w:sz w:val="24"/>
          <w:szCs w:val="24"/>
          <w:rtl/>
        </w:rPr>
        <w:t>پردازیم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59FC5042" w14:textId="2316F548" w:rsidR="00D54A01" w:rsidRPr="00896AA9" w:rsidRDefault="00896AA9" w:rsidP="00896AA9">
      <w:pPr>
        <w:pStyle w:val="ListParagraph"/>
        <w:spacing w:line="276" w:lineRule="auto"/>
        <w:ind w:left="360"/>
        <w:jc w:val="both"/>
        <w:rPr>
          <w:rFonts w:asciiTheme="majorBidi" w:hAnsiTheme="majorBidi" w:cs="B Nazanin"/>
          <w:sz w:val="24"/>
          <w:szCs w:val="24"/>
          <w:rtl/>
        </w:rPr>
      </w:pPr>
      <w:r>
        <w:rPr>
          <w:rFonts w:asciiTheme="majorBidi" w:hAnsiTheme="majorBidi" w:cs="B Nazanin"/>
          <w:sz w:val="24"/>
          <w:szCs w:val="24"/>
          <w:rtl/>
        </w:rPr>
        <w:t>نکته</w:t>
      </w:r>
      <w:r w:rsidR="002D5441" w:rsidRPr="00896AA9">
        <w:rPr>
          <w:rFonts w:asciiTheme="majorBidi" w:hAnsiTheme="majorBidi" w:cs="B Nazanin"/>
          <w:sz w:val="24"/>
          <w:szCs w:val="24"/>
          <w:rtl/>
        </w:rPr>
        <w:t xml:space="preserve">: </w:t>
      </w:r>
      <w:r w:rsidR="00D54A01" w:rsidRPr="00896AA9">
        <w:rPr>
          <w:rFonts w:asciiTheme="majorBidi" w:hAnsiTheme="majorBidi" w:cs="B Nazanin"/>
          <w:sz w:val="24"/>
          <w:szCs w:val="24"/>
          <w:rtl/>
        </w:rPr>
        <w:t xml:space="preserve">کرنل 3*3 </w:t>
      </w:r>
      <w:proofErr w:type="spellStart"/>
      <w:r w:rsidR="00D54A01" w:rsidRPr="00896AA9">
        <w:rPr>
          <w:rFonts w:asciiTheme="majorBidi" w:hAnsiTheme="majorBidi" w:cs="B Nazanin"/>
          <w:sz w:val="24"/>
          <w:szCs w:val="24"/>
          <w:rtl/>
        </w:rPr>
        <w:t>دایروی</w:t>
      </w:r>
      <w:proofErr w:type="spellEnd"/>
      <w:r w:rsidR="00D54A01" w:rsidRPr="00896AA9">
        <w:rPr>
          <w:rFonts w:asciiTheme="majorBidi" w:hAnsiTheme="majorBidi" w:cs="B Nazanin"/>
          <w:sz w:val="24"/>
          <w:szCs w:val="24"/>
          <w:rtl/>
        </w:rPr>
        <w:t xml:space="preserve"> در این عملیات مفید نبود و با</w:t>
      </w:r>
      <w:r>
        <w:rPr>
          <w:rFonts w:asciiTheme="majorBidi" w:hAnsiTheme="majorBidi" w:cs="B Nazanin"/>
          <w:sz w:val="24"/>
          <w:szCs w:val="24"/>
          <w:rtl/>
        </w:rPr>
        <w:t xml:space="preserve">عث اتصال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</w:t>
      </w:r>
      <w:proofErr w:type="spellEnd"/>
      <w:r>
        <w:rPr>
          <w:rFonts w:asciiTheme="majorBidi" w:hAnsiTheme="majorBidi" w:cs="B Nazanin"/>
          <w:sz w:val="24"/>
          <w:szCs w:val="24"/>
          <w:rtl/>
        </w:rPr>
        <w:t xml:space="preserve"> به همدیگر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می‌شد</w:t>
      </w:r>
      <w:proofErr w:type="spellEnd"/>
      <w:r w:rsidR="00D54A01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47D8FD32" w14:textId="7225289D" w:rsidR="007B01E1" w:rsidRPr="00896AA9" w:rsidRDefault="00D54A01" w:rsidP="00896AA9">
      <w:pPr>
        <w:pStyle w:val="ListParagraph"/>
        <w:spacing w:line="276" w:lineRule="auto"/>
        <w:ind w:left="360"/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ابتدا عملیات </w:t>
      </w:r>
      <w:r w:rsidRPr="00896AA9">
        <w:rPr>
          <w:rFonts w:asciiTheme="majorBidi" w:hAnsiTheme="majorBidi" w:cs="B Nazanin"/>
          <w:sz w:val="24"/>
          <w:szCs w:val="24"/>
        </w:rPr>
        <w:t>opening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را روی تصویر و با 1 تکرار اعمال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که </w:t>
      </w:r>
      <w:r w:rsidRPr="00896AA9">
        <w:rPr>
          <w:rFonts w:asciiTheme="majorBidi" w:hAnsiTheme="majorBidi" w:cs="B Nazanin"/>
          <w:sz w:val="24"/>
          <w:szCs w:val="24"/>
        </w:rPr>
        <w:t>foreground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ما خواهد بود سپس با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عملیات </w:t>
      </w:r>
      <w:r w:rsidRPr="00896AA9">
        <w:rPr>
          <w:rFonts w:asciiTheme="majorBidi" w:hAnsiTheme="majorBidi" w:cs="B Nazanin"/>
          <w:sz w:val="24"/>
          <w:szCs w:val="24"/>
        </w:rPr>
        <w:t>Dilation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که به تعداد 3 تکرار خواهد بود را انجام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می‌دهیم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و با کم کردن از تصویر </w:t>
      </w:r>
      <w:r w:rsidRPr="00896AA9">
        <w:rPr>
          <w:rFonts w:asciiTheme="majorBidi" w:hAnsiTheme="majorBidi" w:cs="B Nazanin"/>
          <w:sz w:val="24"/>
          <w:szCs w:val="24"/>
        </w:rPr>
        <w:t>open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شد</w:t>
      </w:r>
      <w:r w:rsidR="00896AA9">
        <w:rPr>
          <w:rFonts w:asciiTheme="majorBidi" w:hAnsiTheme="majorBidi" w:cs="B Nazanin"/>
          <w:sz w:val="24"/>
          <w:szCs w:val="24"/>
          <w:rtl/>
        </w:rPr>
        <w:t>ه مناطق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896AA9">
        <w:rPr>
          <w:rFonts w:asciiTheme="majorBidi" w:hAnsiTheme="majorBidi" w:cs="B Nazanin"/>
          <w:sz w:val="24"/>
          <w:szCs w:val="24"/>
          <w:rtl/>
        </w:rPr>
        <w:t xml:space="preserve">نامشخص را معلوم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. سپس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پیکسل‌های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موجود در هر دایره در تصویر را با عملیات </w:t>
      </w:r>
      <w:proofErr w:type="spellStart"/>
      <w:r w:rsidRPr="00896AA9">
        <w:rPr>
          <w:rFonts w:asciiTheme="majorBidi" w:hAnsiTheme="majorBidi" w:cs="B Nazanin"/>
          <w:sz w:val="24"/>
          <w:szCs w:val="24"/>
        </w:rPr>
        <w:t>Connectcomponent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به هم وصل کرده و آن را به </w:t>
      </w:r>
      <w:proofErr w:type="spellStart"/>
      <w:r w:rsidRPr="00896AA9">
        <w:rPr>
          <w:rFonts w:asciiTheme="majorBidi" w:hAnsiTheme="majorBidi" w:cs="B Nazanin"/>
          <w:sz w:val="24"/>
          <w:szCs w:val="24"/>
          <w:rtl/>
        </w:rPr>
        <w:t>الگوریتم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sz w:val="24"/>
          <w:szCs w:val="24"/>
        </w:rPr>
        <w:t>watershed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می‌دهیم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و برای هر </w:t>
      </w:r>
      <w:r w:rsidRPr="00896AA9">
        <w:rPr>
          <w:rFonts w:asciiTheme="majorBidi" w:hAnsiTheme="majorBidi" w:cs="B Nazanin"/>
          <w:sz w:val="24"/>
          <w:szCs w:val="24"/>
        </w:rPr>
        <w:t>segment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که پیدا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می‌شود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یکرنگ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آبی نسبت داده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می‌شود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سپس با شمارش این </w:t>
      </w:r>
      <w:r w:rsidRPr="00896AA9">
        <w:rPr>
          <w:rFonts w:asciiTheme="majorBidi" w:hAnsiTheme="majorBidi" w:cs="B Nazanin"/>
          <w:sz w:val="24"/>
          <w:szCs w:val="24"/>
        </w:rPr>
        <w:t>segment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ها ب</w:t>
      </w:r>
      <w:r w:rsidR="00896AA9">
        <w:rPr>
          <w:rFonts w:asciiTheme="majorBidi" w:hAnsiTheme="majorBidi" w:cs="B Nazanin"/>
          <w:sz w:val="24"/>
          <w:szCs w:val="24"/>
          <w:rtl/>
        </w:rPr>
        <w:t xml:space="preserve">ه تعداد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="00896AA9">
        <w:rPr>
          <w:rFonts w:asciiTheme="majorBidi" w:hAnsiTheme="majorBidi" w:cs="B Nazanin"/>
          <w:sz w:val="24"/>
          <w:szCs w:val="24"/>
          <w:rtl/>
        </w:rPr>
        <w:t xml:space="preserve"> قرمز پی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می‌بریم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>.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sdt>
        <w:sdtPr>
          <w:rPr>
            <w:rFonts w:asciiTheme="majorBidi" w:hAnsiTheme="majorBidi" w:cs="B Nazanin"/>
            <w:sz w:val="24"/>
            <w:szCs w:val="24"/>
            <w:rtl/>
          </w:rPr>
          <w:id w:val="968177338"/>
          <w:citation/>
        </w:sdtPr>
        <w:sdtEndPr/>
        <w:sdtContent>
          <w:r w:rsidR="00F26586" w:rsidRPr="00896AA9">
            <w:rPr>
              <w:rFonts w:asciiTheme="majorBidi" w:hAnsiTheme="majorBidi" w:cs="B Nazanin"/>
              <w:sz w:val="24"/>
              <w:szCs w:val="24"/>
              <w:rtl/>
            </w:rPr>
            <w:fldChar w:fldCharType="begin"/>
          </w:r>
          <w:r w:rsidR="00F26586" w:rsidRPr="00896AA9">
            <w:rPr>
              <w:rFonts w:asciiTheme="majorBidi" w:hAnsiTheme="majorBidi" w:cs="B Nazanin"/>
              <w:sz w:val="24"/>
              <w:szCs w:val="24"/>
            </w:rPr>
            <w:instrText xml:space="preserve"> CITATION Hog15 \l 1033 </w:instrText>
          </w:r>
          <w:r w:rsidR="00F26586" w:rsidRPr="00896AA9">
            <w:rPr>
              <w:rFonts w:asciiTheme="majorBidi" w:hAnsiTheme="majorBidi" w:cs="B Nazanin"/>
              <w:sz w:val="24"/>
              <w:szCs w:val="24"/>
              <w:rtl/>
            </w:rPr>
            <w:fldChar w:fldCharType="separate"/>
          </w:r>
          <w:r w:rsidR="00F26586" w:rsidRPr="00896AA9">
            <w:rPr>
              <w:rFonts w:asciiTheme="majorBidi" w:hAnsiTheme="majorBidi" w:cs="B Nazanin"/>
              <w:noProof/>
              <w:sz w:val="24"/>
              <w:szCs w:val="24"/>
            </w:rPr>
            <w:t>[1]</w:t>
          </w:r>
          <w:r w:rsidR="00F26586" w:rsidRPr="00896AA9">
            <w:rPr>
              <w:rFonts w:asciiTheme="majorBidi" w:hAnsiTheme="majorBidi" w:cs="B Nazanin"/>
              <w:sz w:val="24"/>
              <w:szCs w:val="24"/>
              <w:rtl/>
            </w:rPr>
            <w:fldChar w:fldCharType="end"/>
          </w:r>
        </w:sdtContent>
      </w:sdt>
    </w:p>
    <w:p w14:paraId="58B7F4EA" w14:textId="77777777" w:rsidR="00512ED6" w:rsidRPr="00512ED6" w:rsidRDefault="00613ACB" w:rsidP="00512ED6">
      <w:pPr>
        <w:pStyle w:val="ListParagraph"/>
        <w:keepNext/>
        <w:ind w:left="360"/>
        <w:jc w:val="center"/>
        <w:rPr>
          <w:rtl/>
        </w:rPr>
      </w:pPr>
      <w:r w:rsidRPr="00896AA9">
        <w:rPr>
          <w:rFonts w:asciiTheme="majorBidi" w:hAnsiTheme="majorBidi" w:cs="B Nazanin"/>
          <w:noProof/>
        </w:rPr>
        <w:br w:type="textWrapping" w:clear="all"/>
      </w:r>
      <w:r w:rsidR="00512ED6" w:rsidRPr="00512ED6">
        <w:rPr>
          <w:noProof/>
          <w:lang w:bidi="ar-SA"/>
        </w:rPr>
        <w:drawing>
          <wp:inline distT="0" distB="0" distL="0" distR="0" wp14:anchorId="1C73A60A" wp14:editId="1E52B426">
            <wp:extent cx="1839960" cy="1838160"/>
            <wp:effectExtent l="0" t="0" r="8255" b="0"/>
            <wp:docPr id="29" name="Pictur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960" cy="183816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  <w:r w:rsidR="00512ED6" w:rsidRPr="00512ED6">
        <w:rPr>
          <w:noProof/>
          <w:lang w:bidi="ar-SA"/>
        </w:rPr>
        <w:drawing>
          <wp:inline distT="0" distB="0" distL="0" distR="0" wp14:anchorId="20B337FB" wp14:editId="79DDA138">
            <wp:extent cx="3491280" cy="19245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80" cy="1924560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5C393873" w14:textId="618C3CF2" w:rsidR="00541E99" w:rsidRPr="00512ED6" w:rsidRDefault="00512ED6" w:rsidP="00512ED6">
      <w:pPr>
        <w:widowControl w:val="0"/>
        <w:numPr>
          <w:ilvl w:val="5"/>
          <w:numId w:val="47"/>
        </w:numPr>
        <w:adjustRightInd w:val="0"/>
        <w:snapToGrid w:val="0"/>
        <w:spacing w:before="200" w:after="600" w:line="204" w:lineRule="auto"/>
        <w:jc w:val="center"/>
        <w:outlineLvl w:val="5"/>
        <w:rPr>
          <w:rFonts w:ascii="TimesNewRomanPS-ItalicMT" w:eastAsia="TimesNewRomanPS-ItalicMT" w:hAnsi="TimesNewRomanPS-ItalicMT" w:cs="B Nazanin"/>
          <w:sz w:val="24"/>
          <w:szCs w:val="24"/>
          <w:rtl/>
        </w:rPr>
      </w:pPr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>تصو</w:t>
      </w:r>
      <w:r w:rsidRPr="00512ED6">
        <w:rPr>
          <w:rFonts w:ascii="TimesNewRomanPS-ItalicMT" w:eastAsia="TimesNewRomanPS-ItalicMT" w:hAnsi="TimesNewRomanPS-ItalicMT" w:cs="B Nazanin" w:hint="cs"/>
          <w:sz w:val="24"/>
          <w:szCs w:val="24"/>
          <w:rtl/>
        </w:rPr>
        <w:t>ی</w:t>
      </w:r>
      <w:r w:rsidRPr="00512ED6">
        <w:rPr>
          <w:rFonts w:ascii="TimesNewRomanPS-ItalicMT" w:eastAsia="TimesNewRomanPS-ItalicMT" w:hAnsi="TimesNewRomanPS-ItalicMT" w:cs="B Nazanin" w:hint="eastAsia"/>
          <w:sz w:val="24"/>
          <w:szCs w:val="24"/>
          <w:rtl/>
        </w:rPr>
        <w:t>ر</w:t>
      </w:r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 xml:space="preserve"> </w:t>
      </w:r>
      <w:proofErr w:type="spellStart"/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>سگمنت</w:t>
      </w:r>
      <w:proofErr w:type="spellEnd"/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 xml:space="preserve"> شده با </w:t>
      </w:r>
      <w:proofErr w:type="spellStart"/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>الگور</w:t>
      </w:r>
      <w:r w:rsidRPr="00512ED6">
        <w:rPr>
          <w:rFonts w:ascii="TimesNewRomanPS-ItalicMT" w:eastAsia="TimesNewRomanPS-ItalicMT" w:hAnsi="TimesNewRomanPS-ItalicMT" w:cs="B Nazanin" w:hint="cs"/>
          <w:sz w:val="24"/>
          <w:szCs w:val="24"/>
          <w:rtl/>
        </w:rPr>
        <w:t>ی</w:t>
      </w:r>
      <w:r w:rsidRPr="00512ED6">
        <w:rPr>
          <w:rFonts w:ascii="TimesNewRomanPS-ItalicMT" w:eastAsia="TimesNewRomanPS-ItalicMT" w:hAnsi="TimesNewRomanPS-ItalicMT" w:cs="B Nazanin" w:hint="eastAsia"/>
          <w:sz w:val="24"/>
          <w:szCs w:val="24"/>
          <w:rtl/>
        </w:rPr>
        <w:t>تم</w:t>
      </w:r>
      <w:proofErr w:type="spellEnd"/>
      <w:r w:rsidRPr="00512ED6">
        <w:rPr>
          <w:rFonts w:ascii="TimesNewRomanPS-ItalicMT" w:eastAsia="TimesNewRomanPS-ItalicMT" w:hAnsi="TimesNewRomanPS-ItalicMT" w:cs="B Nazanin"/>
          <w:sz w:val="24"/>
          <w:szCs w:val="24"/>
          <w:rtl/>
        </w:rPr>
        <w:t xml:space="preserve"> </w:t>
      </w:r>
      <w:r w:rsidRPr="00512ED6">
        <w:rPr>
          <w:rFonts w:ascii="TimesNewRomanPS-ItalicMT" w:eastAsia="TimesNewRomanPS-ItalicMT" w:hAnsi="TimesNewRomanPS-ItalicMT" w:cs="B Nazanin"/>
          <w:sz w:val="24"/>
          <w:szCs w:val="24"/>
        </w:rPr>
        <w:t>watershed</w:t>
      </w:r>
    </w:p>
    <w:p w14:paraId="2E707674" w14:textId="104A381A" w:rsidR="00E73B8E" w:rsidRPr="00512ED6" w:rsidRDefault="00E73B8E" w:rsidP="00512ED6">
      <w:pPr>
        <w:pStyle w:val="ListParagraph"/>
        <w:numPr>
          <w:ilvl w:val="0"/>
          <w:numId w:val="45"/>
        </w:numPr>
        <w:bidi w:val="0"/>
        <w:jc w:val="both"/>
        <w:rPr>
          <w:rFonts w:asciiTheme="majorBidi" w:hAnsiTheme="majorBidi" w:cs="B Nazanin"/>
          <w:b/>
          <w:bCs/>
          <w:sz w:val="28"/>
          <w:szCs w:val="28"/>
        </w:rPr>
      </w:pPr>
      <w:r w:rsidRPr="00512ED6">
        <w:rPr>
          <w:rFonts w:asciiTheme="majorBidi" w:hAnsiTheme="majorBidi" w:cs="B Nazanin"/>
          <w:b/>
          <w:bCs/>
          <w:sz w:val="28"/>
          <w:szCs w:val="28"/>
        </w:rPr>
        <w:t>Finding radius of RBC with watershed algorithm</w:t>
      </w:r>
    </w:p>
    <w:p w14:paraId="1FBD3ACF" w14:textId="46FD0138" w:rsidR="00D54A01" w:rsidRPr="00896AA9" w:rsidRDefault="00500616" w:rsidP="00896AA9">
      <w:pPr>
        <w:pStyle w:val="ListParagraph"/>
        <w:numPr>
          <w:ilvl w:val="0"/>
          <w:numId w:val="44"/>
        </w:numPr>
        <w:jc w:val="both"/>
        <w:rPr>
          <w:rFonts w:asciiTheme="majorBidi" w:hAnsiTheme="majorBidi" w:cs="B Nazanin"/>
          <w:sz w:val="24"/>
          <w:szCs w:val="24"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سپس با </w:t>
      </w:r>
      <w:proofErr w:type="spellStart"/>
      <w:r w:rsidRPr="00896AA9">
        <w:rPr>
          <w:rFonts w:asciiTheme="majorBidi" w:hAnsiTheme="majorBidi" w:cs="B Nazanin"/>
          <w:sz w:val="24"/>
          <w:szCs w:val="24"/>
        </w:rPr>
        <w:t>connectedComponentsWithStats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مساحت هر </w:t>
      </w:r>
      <w:proofErr w:type="spellStart"/>
      <w:r w:rsidRPr="00896AA9">
        <w:rPr>
          <w:rFonts w:asciiTheme="majorBidi" w:hAnsiTheme="majorBidi" w:cs="B Nazanin"/>
          <w:sz w:val="24"/>
          <w:szCs w:val="24"/>
          <w:rtl/>
        </w:rPr>
        <w:t>سگمنت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را که همان تعداد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پیکسل‌های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داخل آن است </w:t>
      </w:r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را </w:t>
      </w:r>
      <w:r w:rsidR="00924F6C">
        <w:rPr>
          <w:rFonts w:asciiTheme="majorBidi" w:hAnsiTheme="majorBidi" w:cs="B Nazanin"/>
          <w:sz w:val="24"/>
          <w:szCs w:val="24"/>
          <w:rtl/>
        </w:rPr>
        <w:t>به دست</w:t>
      </w:r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می‌آوریم</w:t>
      </w:r>
      <w:proofErr w:type="spellEnd"/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 که این کار برای قسمت 4 برای دادن </w:t>
      </w:r>
      <w:proofErr w:type="spellStart"/>
      <w:r w:rsidR="00A7672C" w:rsidRPr="00896AA9">
        <w:rPr>
          <w:rFonts w:asciiTheme="majorBidi" w:hAnsiTheme="majorBidi" w:cs="B Nazanin"/>
          <w:sz w:val="24"/>
          <w:szCs w:val="24"/>
          <w:rtl/>
        </w:rPr>
        <w:t>فیدبک</w:t>
      </w:r>
      <w:proofErr w:type="spellEnd"/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 به </w:t>
      </w:r>
      <w:r w:rsidR="00A7672C" w:rsidRPr="00896AA9">
        <w:rPr>
          <w:rFonts w:asciiTheme="majorBidi" w:hAnsiTheme="majorBidi" w:cs="B Nazanin"/>
          <w:sz w:val="24"/>
          <w:szCs w:val="24"/>
        </w:rPr>
        <w:t>threshold</w:t>
      </w:r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مورداستفاده</w:t>
      </w:r>
      <w:proofErr w:type="spellEnd"/>
      <w:r w:rsidR="00A7672C" w:rsidRPr="00896AA9">
        <w:rPr>
          <w:rFonts w:asciiTheme="majorBidi" w:hAnsiTheme="majorBidi" w:cs="B Nazanin"/>
          <w:sz w:val="24"/>
          <w:szCs w:val="24"/>
          <w:rtl/>
        </w:rPr>
        <w:t xml:space="preserve"> قرار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می‌گیرد</w:t>
      </w:r>
      <w:proofErr w:type="spellEnd"/>
      <w:r w:rsidR="00A7672C"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433D4CBA" w14:textId="77777777" w:rsidR="00E73B8E" w:rsidRPr="00896AA9" w:rsidRDefault="00E73B8E" w:rsidP="00896AA9">
      <w:pPr>
        <w:pStyle w:val="ListParagraph"/>
        <w:ind w:left="360"/>
        <w:jc w:val="both"/>
        <w:rPr>
          <w:rFonts w:asciiTheme="majorBidi" w:hAnsiTheme="majorBidi" w:cs="B Nazanin"/>
          <w:sz w:val="24"/>
          <w:szCs w:val="24"/>
        </w:rPr>
      </w:pPr>
    </w:p>
    <w:p w14:paraId="36572D04" w14:textId="7CEEAD8F" w:rsidR="00512ED6" w:rsidRPr="00512ED6" w:rsidRDefault="00D10448" w:rsidP="00512ED6">
      <w:pPr>
        <w:pStyle w:val="ListParagraph"/>
        <w:keepNext/>
        <w:ind w:left="360"/>
        <w:jc w:val="center"/>
        <w:rPr>
          <w:rFonts w:asciiTheme="majorBidi" w:hAnsiTheme="majorBidi" w:cs="B Nazanin"/>
          <w:rtl/>
        </w:rPr>
      </w:pPr>
      <w:r w:rsidRPr="00896AA9">
        <w:rPr>
          <w:rFonts w:asciiTheme="majorBidi" w:hAnsiTheme="majorBidi" w:cs="B Nazanin"/>
          <w:noProof/>
          <w:lang w:bidi="ar-SA"/>
        </w:rPr>
        <w:lastRenderedPageBreak/>
        <w:drawing>
          <wp:inline distT="0" distB="0" distL="0" distR="0" wp14:anchorId="4E313233" wp14:editId="302CB958">
            <wp:extent cx="3387600" cy="2205360"/>
            <wp:effectExtent l="0" t="0" r="0" b="0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600" cy="22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6C10D" w14:textId="1569B922" w:rsidR="00512ED6" w:rsidRPr="00512ED6" w:rsidRDefault="00512ED6" w:rsidP="00512ED6">
      <w:pPr>
        <w:pStyle w:val="a2"/>
        <w:numPr>
          <w:ilvl w:val="5"/>
          <w:numId w:val="47"/>
        </w:numPr>
      </w:pPr>
      <w:proofErr w:type="spellStart"/>
      <w:r w:rsidRPr="00512ED6">
        <w:rPr>
          <w:rFonts w:cs="B Nazanin"/>
          <w:sz w:val="24"/>
          <w:rtl/>
        </w:rPr>
        <w:t>ه</w:t>
      </w:r>
      <w:r w:rsidRPr="00512ED6">
        <w:rPr>
          <w:rFonts w:cs="B Nazanin" w:hint="cs"/>
          <w:sz w:val="24"/>
          <w:rtl/>
        </w:rPr>
        <w:t>ی</w:t>
      </w:r>
      <w:r w:rsidRPr="00512ED6">
        <w:rPr>
          <w:rFonts w:cs="B Nazanin" w:hint="eastAsia"/>
          <w:sz w:val="24"/>
          <w:rtl/>
        </w:rPr>
        <w:t>ستوگرام</w:t>
      </w:r>
      <w:proofErr w:type="spellEnd"/>
      <w:r w:rsidRPr="00512ED6">
        <w:rPr>
          <w:rFonts w:cs="B Nazanin"/>
          <w:sz w:val="24"/>
          <w:rtl/>
        </w:rPr>
        <w:t xml:space="preserve"> مساحت نواح</w:t>
      </w:r>
      <w:r w:rsidRPr="00512ED6">
        <w:rPr>
          <w:rFonts w:cs="B Nazanin" w:hint="cs"/>
          <w:sz w:val="24"/>
          <w:rtl/>
        </w:rPr>
        <w:t>ی</w:t>
      </w:r>
      <w:r w:rsidRPr="00512ED6">
        <w:rPr>
          <w:rFonts w:cs="B Nazanin"/>
          <w:sz w:val="24"/>
          <w:rtl/>
        </w:rPr>
        <w:t xml:space="preserve"> </w:t>
      </w:r>
      <w:proofErr w:type="spellStart"/>
      <w:r w:rsidRPr="00512ED6">
        <w:rPr>
          <w:rFonts w:cs="B Nazanin"/>
          <w:sz w:val="24"/>
          <w:rtl/>
        </w:rPr>
        <w:t>سگمنت</w:t>
      </w:r>
      <w:proofErr w:type="spellEnd"/>
      <w:r w:rsidRPr="00512ED6">
        <w:rPr>
          <w:rFonts w:cs="B Nazanin"/>
          <w:sz w:val="24"/>
          <w:rtl/>
        </w:rPr>
        <w:t xml:space="preserve"> شده</w:t>
      </w:r>
    </w:p>
    <w:p w14:paraId="222EF06B" w14:textId="7324A931" w:rsidR="008B1533" w:rsidRPr="00896AA9" w:rsidRDefault="00613ACB" w:rsidP="00512ED6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با استفاده از این نیز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می‌توان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شعاع میانگین</w:t>
      </w:r>
      <w:r w:rsidR="000758BD">
        <w:rPr>
          <w:rFonts w:asciiTheme="majorBidi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قرمز را </w:t>
      </w:r>
      <w:r w:rsidR="00924F6C">
        <w:rPr>
          <w:rFonts w:asciiTheme="majorBidi" w:hAnsiTheme="majorBidi" w:cs="B Nazanin"/>
          <w:sz w:val="24"/>
          <w:szCs w:val="24"/>
          <w:rtl/>
        </w:rPr>
        <w:t>به دست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آورد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بدین‌صورت</w:t>
      </w:r>
      <w:proofErr w:type="spellEnd"/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که رنج </w:t>
      </w:r>
      <w:r w:rsidR="008B1533" w:rsidRPr="00896AA9">
        <w:rPr>
          <w:rFonts w:asciiTheme="majorBidi" w:hAnsiTheme="majorBidi" w:cs="B Nazanin"/>
          <w:sz w:val="24"/>
          <w:szCs w:val="24"/>
        </w:rPr>
        <w:t>(0,100)</w:t>
      </w:r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را</w:t>
      </w:r>
      <w:r w:rsidR="00E73B8E"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924F6C">
        <w:rPr>
          <w:rFonts w:asciiTheme="majorBidi" w:hAnsiTheme="majorBidi" w:cs="B Nazanin"/>
          <w:sz w:val="24"/>
          <w:szCs w:val="24"/>
          <w:rtl/>
        </w:rPr>
        <w:t>به دلیل</w:t>
      </w:r>
      <w:r w:rsidR="00E73B8E" w:rsidRPr="00896AA9">
        <w:rPr>
          <w:rFonts w:asciiTheme="majorBidi" w:hAnsiTheme="majorBidi" w:cs="B Nazanin"/>
          <w:sz w:val="24"/>
          <w:szCs w:val="24"/>
          <w:rtl/>
        </w:rPr>
        <w:t xml:space="preserve"> مرتبط بودن به </w:t>
      </w:r>
      <w:proofErr w:type="spellStart"/>
      <w:r w:rsidR="00E73B8E" w:rsidRPr="00896AA9">
        <w:rPr>
          <w:rFonts w:asciiTheme="majorBidi" w:hAnsiTheme="majorBidi" w:cs="B Nazanin"/>
          <w:sz w:val="24"/>
          <w:szCs w:val="24"/>
        </w:rPr>
        <w:t>oversegmentation</w:t>
      </w:r>
      <w:proofErr w:type="spellEnd"/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در نظر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نمی‌گیریم</w:t>
      </w:r>
      <w:proofErr w:type="spellEnd"/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و برای بقیه مقادیر با گرفتن میانگین به مساحت میانگین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می‌رسیم</w:t>
      </w:r>
      <w:proofErr w:type="spellEnd"/>
      <w:r w:rsidR="008B1533" w:rsidRPr="00896AA9">
        <w:rPr>
          <w:rFonts w:asciiTheme="majorBidi" w:hAnsiTheme="majorBidi" w:cs="B Nazanin"/>
          <w:sz w:val="24"/>
          <w:szCs w:val="24"/>
          <w:rtl/>
        </w:rPr>
        <w:t xml:space="preserve"> و سپس با توجه به اینکه </w:t>
      </w:r>
      <m:oMath>
        <m:r>
          <w:rPr>
            <w:rFonts w:ascii="Cambria Math" w:hAnsi="Cambria Math" w:cs="B Nazanin"/>
            <w:sz w:val="24"/>
            <w:szCs w:val="24"/>
          </w:rPr>
          <m:t>S= π</m:t>
        </m:r>
        <m:sSup>
          <m:sSupPr>
            <m:ctrlPr>
              <w:rPr>
                <w:rFonts w:ascii="Cambria Math" w:hAnsi="Cambria Math" w:cs="B Nazani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B Nazani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B Nazanin"/>
                <w:sz w:val="24"/>
                <w:szCs w:val="24"/>
              </w:rPr>
              <m:t>2</m:t>
            </m:r>
          </m:sup>
        </m:sSup>
      </m:oMath>
      <w:r w:rsidR="00512ED6">
        <w:rPr>
          <w:rFonts w:asciiTheme="majorBidi" w:eastAsiaTheme="minorEastAsia" w:hAnsiTheme="majorBidi" w:cs="B Nazanin" w:hint="cs"/>
          <w:sz w:val="24"/>
          <w:szCs w:val="24"/>
          <w:rtl/>
        </w:rPr>
        <w:t xml:space="preserve">، </w:t>
      </w:r>
      <w:r w:rsidR="00512ED6">
        <w:rPr>
          <w:rFonts w:asciiTheme="majorBidi" w:eastAsiaTheme="minorEastAsia" w:hAnsiTheme="majorBidi" w:cs="B Nazanin"/>
          <w:sz w:val="24"/>
          <w:szCs w:val="24"/>
          <w:rtl/>
        </w:rPr>
        <w:t xml:space="preserve">شعاع آن را </w:t>
      </w:r>
      <w:r w:rsidR="00924F6C">
        <w:rPr>
          <w:rFonts w:asciiTheme="majorBidi" w:eastAsiaTheme="minorEastAsia" w:hAnsiTheme="majorBidi" w:cs="B Nazanin"/>
          <w:sz w:val="24"/>
          <w:szCs w:val="24"/>
          <w:rtl/>
        </w:rPr>
        <w:t>به دست</w:t>
      </w:r>
      <w:r w:rsidR="00512ED6">
        <w:rPr>
          <w:rFonts w:asciiTheme="majorBidi" w:eastAsiaTheme="minorEastAsia" w:hAnsiTheme="majorBidi" w:cs="B Nazanin"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eastAsiaTheme="minorEastAsia" w:hAnsiTheme="majorBidi" w:cs="B Nazanin"/>
          <w:sz w:val="24"/>
          <w:szCs w:val="24"/>
          <w:rtl/>
        </w:rPr>
        <w:t>می‌آوریم</w:t>
      </w:r>
      <w:proofErr w:type="spellEnd"/>
      <w:r w:rsidR="00AC0F42" w:rsidRPr="00896AA9">
        <w:rPr>
          <w:rFonts w:asciiTheme="majorBidi" w:eastAsiaTheme="minorEastAsia" w:hAnsiTheme="majorBidi" w:cs="B Nazanin"/>
          <w:sz w:val="24"/>
          <w:szCs w:val="24"/>
          <w:rtl/>
        </w:rPr>
        <w:t>:</w:t>
      </w:r>
    </w:p>
    <w:p w14:paraId="1133144F" w14:textId="339F714F" w:rsidR="002D1647" w:rsidRPr="00896AA9" w:rsidRDefault="008B1533" w:rsidP="00512ED6">
      <w:pPr>
        <w:jc w:val="center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</w:rPr>
        <w:t>Mean(S) = 700.6</w:t>
      </w:r>
      <w:r w:rsidR="000758BD">
        <w:rPr>
          <w:rFonts w:asciiTheme="majorBidi" w:hAnsiTheme="majorBidi" w:cs="B Nazanin"/>
          <w:b/>
          <w:bCs/>
          <w:sz w:val="24"/>
          <w:szCs w:val="24"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r = 14.82</w:t>
      </w:r>
      <w:r w:rsidR="00E73B8E" w:rsidRPr="00896AA9">
        <w:rPr>
          <w:rFonts w:asciiTheme="majorBidi" w:hAnsiTheme="majorBidi" w:cs="B Nazanin"/>
          <w:b/>
          <w:bCs/>
          <w:sz w:val="24"/>
          <w:szCs w:val="24"/>
        </w:rPr>
        <w:t xml:space="preserve"> pixel</w:t>
      </w:r>
    </w:p>
    <w:p w14:paraId="5490CF5B" w14:textId="2727533A" w:rsidR="00512ED6" w:rsidRDefault="00E73B8E" w:rsidP="00512ED6">
      <w:pPr>
        <w:jc w:val="both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sz w:val="24"/>
          <w:szCs w:val="24"/>
          <w:rtl/>
        </w:rPr>
        <w:t xml:space="preserve">نکته: این روش </w:t>
      </w:r>
      <w:r w:rsidR="00924F6C">
        <w:rPr>
          <w:rFonts w:asciiTheme="majorBidi" w:hAnsiTheme="majorBidi" w:cs="B Nazanin"/>
          <w:sz w:val="24"/>
          <w:szCs w:val="24"/>
          <w:rtl/>
        </w:rPr>
        <w:t>به دلیل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1) </w:t>
      </w:r>
      <w:proofErr w:type="spellStart"/>
      <w:r w:rsidRPr="00896AA9">
        <w:rPr>
          <w:rFonts w:asciiTheme="majorBidi" w:hAnsiTheme="majorBidi" w:cs="B Nazanin"/>
          <w:sz w:val="24"/>
          <w:szCs w:val="24"/>
        </w:rPr>
        <w:t>oversegmentation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</w:t>
      </w:r>
      <w:r w:rsidR="00512ED6">
        <w:rPr>
          <w:rFonts w:asciiTheme="majorBidi" w:hAnsiTheme="majorBidi" w:cs="B Nazanin"/>
          <w:sz w:val="24"/>
          <w:szCs w:val="24"/>
          <w:rtl/>
        </w:rPr>
        <w:t xml:space="preserve">2) </w:t>
      </w:r>
      <w:proofErr w:type="spellStart"/>
      <w:r w:rsidR="00512ED6">
        <w:rPr>
          <w:rFonts w:asciiTheme="majorBidi" w:hAnsiTheme="majorBidi" w:cs="B Nazanin"/>
          <w:sz w:val="24"/>
          <w:szCs w:val="24"/>
          <w:rtl/>
        </w:rPr>
        <w:t>دایروی</w:t>
      </w:r>
      <w:proofErr w:type="spellEnd"/>
      <w:r w:rsidR="00512ED6">
        <w:rPr>
          <w:rFonts w:asciiTheme="majorBidi" w:hAnsiTheme="majorBidi" w:cs="B Nazanin"/>
          <w:sz w:val="24"/>
          <w:szCs w:val="24"/>
          <w:rtl/>
        </w:rPr>
        <w:t xml:space="preserve"> نبودن نواحی </w:t>
      </w:r>
      <w:proofErr w:type="spellStart"/>
      <w:r w:rsidR="00512ED6">
        <w:rPr>
          <w:rFonts w:asciiTheme="majorBidi" w:hAnsiTheme="majorBidi" w:cs="B Nazanin"/>
          <w:sz w:val="24"/>
          <w:szCs w:val="24"/>
          <w:rtl/>
        </w:rPr>
        <w:t>سگمنت</w:t>
      </w:r>
      <w:proofErr w:type="spellEnd"/>
      <w:r w:rsidR="00512ED6">
        <w:rPr>
          <w:rFonts w:asciiTheme="majorBidi" w:hAnsiTheme="majorBidi" w:cs="B Nazanin"/>
          <w:sz w:val="24"/>
          <w:szCs w:val="24"/>
          <w:rtl/>
        </w:rPr>
        <w:t xml:space="preserve"> شده</w:t>
      </w:r>
      <w:r w:rsidR="00512ED6">
        <w:rPr>
          <w:rFonts w:asciiTheme="majorBidi" w:hAnsiTheme="majorBidi" w:cs="B Nazanin" w:hint="cs"/>
          <w:sz w:val="24"/>
          <w:szCs w:val="24"/>
          <w:rtl/>
        </w:rPr>
        <w:t>،</w:t>
      </w:r>
      <w:r w:rsidRPr="00896AA9">
        <w:rPr>
          <w:rFonts w:asciiTheme="majorBidi" w:hAnsiTheme="majorBidi" w:cs="B Nazanin"/>
          <w:sz w:val="24"/>
          <w:szCs w:val="24"/>
          <w:rtl/>
        </w:rPr>
        <w:t xml:space="preserve"> روش دقیقی نیست و دارای خطا هست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پس‌ازاین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روش برای یافتن شعاع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گلبول‌های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قرمز استفاده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نمی‌کنیم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و از روش بعدی که در ادامه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ذکرشده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 xml:space="preserve"> استفاده </w:t>
      </w:r>
      <w:proofErr w:type="spellStart"/>
      <w:r w:rsidR="00924F6C">
        <w:rPr>
          <w:rFonts w:asciiTheme="majorBidi" w:hAnsiTheme="majorBidi" w:cs="B Nazanin"/>
          <w:sz w:val="24"/>
          <w:szCs w:val="24"/>
          <w:rtl/>
        </w:rPr>
        <w:t>می‌کنیم</w:t>
      </w:r>
      <w:proofErr w:type="spellEnd"/>
      <w:r w:rsidRPr="00896AA9">
        <w:rPr>
          <w:rFonts w:asciiTheme="majorBidi" w:hAnsiTheme="majorBidi" w:cs="B Nazanin"/>
          <w:sz w:val="24"/>
          <w:szCs w:val="24"/>
          <w:rtl/>
        </w:rPr>
        <w:t>.</w:t>
      </w:r>
    </w:p>
    <w:p w14:paraId="526FA808" w14:textId="26A1457E" w:rsidR="00512ED6" w:rsidRDefault="00512ED6" w:rsidP="00512ED6">
      <w:pPr>
        <w:jc w:val="center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13F3A85A" wp14:editId="7D4E8BA7">
            <wp:extent cx="4860720" cy="2317680"/>
            <wp:effectExtent l="0" t="0" r="0" b="6985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25" t="10641" r="3778" b="10148"/>
                    <a:stretch/>
                  </pic:blipFill>
                  <pic:spPr bwMode="auto">
                    <a:xfrm>
                      <a:off x="0" y="0"/>
                      <a:ext cx="4860720" cy="2317680"/>
                    </a:xfrm>
                    <a:prstGeom prst="rect">
                      <a:avLst/>
                    </a:prstGeom>
                    <a:ln w="1905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E09CF" w14:textId="41844503" w:rsidR="00512ED6" w:rsidRPr="00512ED6" w:rsidRDefault="00512ED6" w:rsidP="00512ED6">
      <w:pPr>
        <w:pStyle w:val="a2"/>
        <w:numPr>
          <w:ilvl w:val="5"/>
          <w:numId w:val="47"/>
        </w:numPr>
        <w:rPr>
          <w:rFonts w:asciiTheme="majorBidi" w:hAnsiTheme="majorBidi" w:cs="B Nazanin"/>
          <w:sz w:val="24"/>
          <w:rtl/>
        </w:rPr>
      </w:pPr>
      <w:r w:rsidRPr="00512ED6">
        <w:rPr>
          <w:rFonts w:cs="B Nazanin"/>
          <w:sz w:val="24"/>
          <w:rtl/>
        </w:rPr>
        <w:t>تصو</w:t>
      </w:r>
      <w:r w:rsidRPr="00512ED6">
        <w:rPr>
          <w:rFonts w:cs="B Nazanin" w:hint="cs"/>
          <w:sz w:val="24"/>
          <w:rtl/>
        </w:rPr>
        <w:t>ی</w:t>
      </w:r>
      <w:r w:rsidRPr="00512ED6">
        <w:rPr>
          <w:rFonts w:cs="B Nazanin" w:hint="eastAsia"/>
          <w:sz w:val="24"/>
          <w:rtl/>
        </w:rPr>
        <w:t>ر</w:t>
      </w:r>
      <w:r w:rsidRPr="00512ED6">
        <w:rPr>
          <w:rFonts w:cs="B Nazanin"/>
          <w:sz w:val="24"/>
          <w:rtl/>
        </w:rPr>
        <w:t xml:space="preserve"> </w:t>
      </w:r>
      <w:proofErr w:type="spellStart"/>
      <w:r w:rsidRPr="00512ED6">
        <w:rPr>
          <w:rFonts w:cs="B Nazanin"/>
          <w:sz w:val="24"/>
          <w:rtl/>
        </w:rPr>
        <w:t>سگمنت</w:t>
      </w:r>
      <w:proofErr w:type="spellEnd"/>
      <w:r w:rsidRPr="00512ED6">
        <w:rPr>
          <w:rFonts w:cs="B Nazanin"/>
          <w:sz w:val="24"/>
          <w:rtl/>
        </w:rPr>
        <w:t xml:space="preserve"> شده با </w:t>
      </w:r>
      <w:r w:rsidRPr="00512ED6">
        <w:rPr>
          <w:rFonts w:cs="B Nazanin"/>
          <w:sz w:val="24"/>
        </w:rPr>
        <w:t>watershed</w:t>
      </w:r>
      <w:r w:rsidRPr="00512ED6">
        <w:rPr>
          <w:rFonts w:cs="B Nazanin"/>
          <w:sz w:val="24"/>
          <w:rtl/>
        </w:rPr>
        <w:t xml:space="preserve"> از نما</w:t>
      </w:r>
      <w:r w:rsidRPr="00512ED6">
        <w:rPr>
          <w:rFonts w:cs="B Nazanin" w:hint="cs"/>
          <w:sz w:val="24"/>
          <w:rtl/>
        </w:rPr>
        <w:t>ی</w:t>
      </w:r>
      <w:r w:rsidRPr="00512ED6">
        <w:rPr>
          <w:rFonts w:cs="B Nazanin"/>
          <w:sz w:val="24"/>
          <w:rtl/>
        </w:rPr>
        <w:t xml:space="preserve"> نزد</w:t>
      </w:r>
      <w:r w:rsidRPr="00512ED6">
        <w:rPr>
          <w:rFonts w:cs="B Nazanin" w:hint="cs"/>
          <w:sz w:val="24"/>
          <w:rtl/>
        </w:rPr>
        <w:t>ی</w:t>
      </w:r>
      <w:r w:rsidRPr="00512ED6">
        <w:rPr>
          <w:rFonts w:cs="B Nazanin" w:hint="eastAsia"/>
          <w:sz w:val="24"/>
          <w:rtl/>
        </w:rPr>
        <w:t>ک</w:t>
      </w:r>
    </w:p>
    <w:p w14:paraId="514D7459" w14:textId="23756269" w:rsidR="005A40FC" w:rsidRPr="00512ED6" w:rsidRDefault="005932B7" w:rsidP="00512ED6">
      <w:pPr>
        <w:pStyle w:val="ListParagraph"/>
        <w:numPr>
          <w:ilvl w:val="0"/>
          <w:numId w:val="45"/>
        </w:numPr>
        <w:bidi w:val="0"/>
        <w:jc w:val="both"/>
        <w:rPr>
          <w:rFonts w:asciiTheme="majorBidi" w:hAnsiTheme="majorBidi" w:cs="B Nazanin"/>
          <w:b/>
          <w:bCs/>
          <w:sz w:val="28"/>
          <w:szCs w:val="28"/>
        </w:rPr>
      </w:pPr>
      <w:r w:rsidRPr="00512ED6">
        <w:rPr>
          <w:rFonts w:asciiTheme="majorBidi" w:hAnsiTheme="majorBidi" w:cs="B Nazanin"/>
          <w:b/>
          <w:bCs/>
          <w:sz w:val="28"/>
          <w:szCs w:val="28"/>
        </w:rPr>
        <w:lastRenderedPageBreak/>
        <w:t xml:space="preserve">Modified segmentation with applying circle </w:t>
      </w:r>
      <w:proofErr w:type="spellStart"/>
      <w:r w:rsidRPr="00512ED6">
        <w:rPr>
          <w:rFonts w:asciiTheme="majorBidi" w:hAnsiTheme="majorBidi" w:cs="B Nazanin"/>
          <w:b/>
          <w:bCs/>
          <w:sz w:val="28"/>
          <w:szCs w:val="28"/>
        </w:rPr>
        <w:t>countors</w:t>
      </w:r>
      <w:proofErr w:type="spellEnd"/>
      <w:r w:rsidRPr="00512ED6">
        <w:rPr>
          <w:rFonts w:asciiTheme="majorBidi" w:hAnsiTheme="majorBidi" w:cs="B Nazanin"/>
          <w:b/>
          <w:bCs/>
          <w:sz w:val="28"/>
          <w:szCs w:val="28"/>
        </w:rPr>
        <w:t xml:space="preserve"> on watershed algorithm</w:t>
      </w:r>
    </w:p>
    <w:p w14:paraId="5FBF5865" w14:textId="2AB09417" w:rsidR="00832C04" w:rsidRPr="00896AA9" w:rsidRDefault="00832C04" w:rsidP="00924F6C">
      <w:pPr>
        <w:pStyle w:val="ListParagraph"/>
        <w:numPr>
          <w:ilvl w:val="0"/>
          <w:numId w:val="44"/>
        </w:numPr>
        <w:jc w:val="both"/>
        <w:rPr>
          <w:rFonts w:asciiTheme="majorBidi" w:hAnsiTheme="majorBidi" w:cs="B Nazanin"/>
        </w:rPr>
      </w:pPr>
      <w:r w:rsidRPr="00896AA9">
        <w:rPr>
          <w:rFonts w:asciiTheme="majorBidi" w:hAnsiTheme="majorBidi" w:cs="B Nazanin"/>
          <w:rtl/>
        </w:rPr>
        <w:t xml:space="preserve">سپس با پیدا کردن </w:t>
      </w:r>
      <w:proofErr w:type="spellStart"/>
      <w:r w:rsidRPr="00896AA9">
        <w:rPr>
          <w:rFonts w:asciiTheme="majorBidi" w:hAnsiTheme="majorBidi" w:cs="B Nazanin"/>
          <w:rtl/>
        </w:rPr>
        <w:t>کانتورهای</w:t>
      </w:r>
      <w:proofErr w:type="spellEnd"/>
      <w:r w:rsidRPr="00896AA9">
        <w:rPr>
          <w:rFonts w:asciiTheme="majorBidi" w:hAnsiTheme="majorBidi" w:cs="B Nazanin"/>
          <w:rtl/>
        </w:rPr>
        <w:t xml:space="preserve"> </w:t>
      </w:r>
      <w:proofErr w:type="spellStart"/>
      <w:r w:rsidRPr="00896AA9">
        <w:rPr>
          <w:rFonts w:asciiTheme="majorBidi" w:hAnsiTheme="majorBidi" w:cs="B Nazanin"/>
          <w:rtl/>
        </w:rPr>
        <w:t>دایروی</w:t>
      </w:r>
      <w:proofErr w:type="spellEnd"/>
      <w:r w:rsidRPr="00896AA9">
        <w:rPr>
          <w:rFonts w:asciiTheme="majorBidi" w:hAnsiTheme="majorBidi" w:cs="B Nazanin"/>
          <w:rtl/>
        </w:rPr>
        <w:t xml:space="preserve"> در هر ناحیه </w:t>
      </w:r>
      <w:proofErr w:type="spellStart"/>
      <w:r w:rsidRPr="00896AA9">
        <w:rPr>
          <w:rFonts w:asciiTheme="majorBidi" w:hAnsiTheme="majorBidi" w:cs="B Nazanin"/>
          <w:rtl/>
        </w:rPr>
        <w:t>سگمنت</w:t>
      </w:r>
      <w:proofErr w:type="spellEnd"/>
      <w:r w:rsidRPr="00896AA9">
        <w:rPr>
          <w:rFonts w:asciiTheme="majorBidi" w:hAnsiTheme="majorBidi" w:cs="B Nazanin"/>
          <w:rtl/>
        </w:rPr>
        <w:t xml:space="preserve"> دقت کار را بالاتر </w:t>
      </w:r>
      <w:proofErr w:type="spellStart"/>
      <w:r w:rsidR="00924F6C">
        <w:rPr>
          <w:rFonts w:asciiTheme="majorBidi" w:hAnsiTheme="majorBidi" w:cs="B Nazanin"/>
          <w:rtl/>
        </w:rPr>
        <w:t>می‌بریم</w:t>
      </w:r>
      <w:proofErr w:type="spellEnd"/>
      <w:r w:rsidRPr="00896AA9">
        <w:rPr>
          <w:rFonts w:asciiTheme="majorBidi" w:hAnsiTheme="majorBidi" w:cs="B Nazanin"/>
          <w:rtl/>
        </w:rPr>
        <w:t xml:space="preserve">. </w:t>
      </w:r>
      <w:proofErr w:type="spellStart"/>
      <w:r w:rsidR="00924F6C">
        <w:rPr>
          <w:rFonts w:asciiTheme="majorBidi" w:hAnsiTheme="majorBidi" w:cs="B Nazanin"/>
          <w:rtl/>
        </w:rPr>
        <w:t>بدین‌صورت</w:t>
      </w:r>
      <w:proofErr w:type="spellEnd"/>
      <w:r w:rsidRPr="00896AA9">
        <w:rPr>
          <w:rFonts w:asciiTheme="majorBidi" w:hAnsiTheme="majorBidi" w:cs="B Nazanin"/>
          <w:rtl/>
        </w:rPr>
        <w:t xml:space="preserve"> که به تعداد نواحی </w:t>
      </w:r>
      <w:proofErr w:type="spellStart"/>
      <w:r w:rsidRPr="00896AA9">
        <w:rPr>
          <w:rFonts w:asciiTheme="majorBidi" w:hAnsiTheme="majorBidi" w:cs="B Nazanin"/>
          <w:rtl/>
        </w:rPr>
        <w:t>سگمنت</w:t>
      </w:r>
      <w:proofErr w:type="spellEnd"/>
      <w:r w:rsidRPr="00896AA9">
        <w:rPr>
          <w:rFonts w:asciiTheme="majorBidi" w:hAnsiTheme="majorBidi" w:cs="B Nazanin"/>
          <w:rtl/>
        </w:rPr>
        <w:t xml:space="preserve"> شده و به ترتیب با قرار دادن تنها یکی از این نواحی </w:t>
      </w:r>
      <w:proofErr w:type="spellStart"/>
      <w:r w:rsidRPr="00896AA9">
        <w:rPr>
          <w:rFonts w:asciiTheme="majorBidi" w:hAnsiTheme="majorBidi" w:cs="B Nazanin"/>
          <w:rtl/>
        </w:rPr>
        <w:t>سگمنت</w:t>
      </w:r>
      <w:proofErr w:type="spellEnd"/>
      <w:r w:rsidRPr="00896AA9">
        <w:rPr>
          <w:rFonts w:asciiTheme="majorBidi" w:hAnsiTheme="majorBidi" w:cs="B Nazanin"/>
          <w:rtl/>
        </w:rPr>
        <w:t xml:space="preserve"> شده به پیدا کردن کانتور </w:t>
      </w:r>
      <w:proofErr w:type="spellStart"/>
      <w:r w:rsidRPr="00896AA9">
        <w:rPr>
          <w:rFonts w:asciiTheme="majorBidi" w:hAnsiTheme="majorBidi" w:cs="B Nazanin"/>
          <w:rtl/>
        </w:rPr>
        <w:t>دایروی</w:t>
      </w:r>
      <w:proofErr w:type="spellEnd"/>
      <w:r w:rsidRPr="00896AA9">
        <w:rPr>
          <w:rFonts w:asciiTheme="majorBidi" w:hAnsiTheme="majorBidi" w:cs="B Nazanin"/>
          <w:rtl/>
        </w:rPr>
        <w:t xml:space="preserve"> با تابع </w:t>
      </w:r>
      <w:proofErr w:type="spellStart"/>
      <w:r w:rsidRPr="00896AA9">
        <w:rPr>
          <w:rFonts w:asciiTheme="majorBidi" w:hAnsiTheme="majorBidi" w:cs="B Nazanin"/>
        </w:rPr>
        <w:t>findContours</w:t>
      </w:r>
      <w:proofErr w:type="spellEnd"/>
      <w:r w:rsidRPr="00896AA9">
        <w:rPr>
          <w:rFonts w:asciiTheme="majorBidi" w:hAnsiTheme="majorBidi" w:cs="B Nazanin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rtl/>
        </w:rPr>
        <w:t>می‌پردازیم</w:t>
      </w:r>
      <w:proofErr w:type="spellEnd"/>
      <w:r w:rsidR="00924F6C">
        <w:rPr>
          <w:rFonts w:asciiTheme="majorBidi" w:hAnsiTheme="majorBidi" w:cs="B Nazanin"/>
          <w:rtl/>
        </w:rPr>
        <w:t xml:space="preserve"> و از بین این </w:t>
      </w:r>
      <w:proofErr w:type="spellStart"/>
      <w:r w:rsidR="000758BD">
        <w:rPr>
          <w:rFonts w:asciiTheme="majorBidi" w:hAnsiTheme="majorBidi" w:cs="B Nazanin"/>
          <w:rtl/>
        </w:rPr>
        <w:t>کانتورها</w:t>
      </w:r>
      <w:proofErr w:type="spellEnd"/>
      <w:r w:rsidR="009905DF" w:rsidRPr="00896AA9">
        <w:rPr>
          <w:rFonts w:asciiTheme="majorBidi" w:hAnsiTheme="majorBidi" w:cs="B Nazanin"/>
          <w:rtl/>
        </w:rPr>
        <w:t xml:space="preserve"> در هر ناحیه</w:t>
      </w:r>
      <w:r w:rsidR="00924F6C">
        <w:rPr>
          <w:rFonts w:asciiTheme="majorBidi" w:hAnsiTheme="majorBidi" w:cs="B Nazanin" w:hint="cs"/>
          <w:rtl/>
        </w:rPr>
        <w:t>،</w:t>
      </w:r>
      <w:r w:rsidRPr="00896AA9">
        <w:rPr>
          <w:rFonts w:asciiTheme="majorBidi" w:hAnsiTheme="majorBidi" w:cs="B Nazanin"/>
          <w:rtl/>
        </w:rPr>
        <w:t xml:space="preserve"> </w:t>
      </w:r>
      <w:r w:rsidR="009905DF" w:rsidRPr="00896AA9">
        <w:rPr>
          <w:rFonts w:asciiTheme="majorBidi" w:hAnsiTheme="majorBidi" w:cs="B Nazanin"/>
          <w:rtl/>
        </w:rPr>
        <w:t xml:space="preserve">کانتور با </w:t>
      </w:r>
      <w:proofErr w:type="spellStart"/>
      <w:r w:rsidRPr="00896AA9">
        <w:rPr>
          <w:rFonts w:asciiTheme="majorBidi" w:hAnsiTheme="majorBidi" w:cs="B Nazanin"/>
          <w:rtl/>
        </w:rPr>
        <w:t>مینیمم</w:t>
      </w:r>
      <w:proofErr w:type="spellEnd"/>
      <w:r w:rsidR="009905DF" w:rsidRPr="00896AA9">
        <w:rPr>
          <w:rFonts w:asciiTheme="majorBidi" w:hAnsiTheme="majorBidi" w:cs="B Nazanin"/>
          <w:rtl/>
        </w:rPr>
        <w:t xml:space="preserve"> شعاع</w:t>
      </w:r>
      <w:r w:rsidRPr="00896AA9">
        <w:rPr>
          <w:rFonts w:asciiTheme="majorBidi" w:hAnsiTheme="majorBidi" w:cs="B Nazanin"/>
          <w:rtl/>
        </w:rPr>
        <w:t xml:space="preserve"> را</w:t>
      </w:r>
      <w:r w:rsidR="00512ED6">
        <w:rPr>
          <w:rFonts w:asciiTheme="majorBidi" w:hAnsiTheme="majorBidi" w:cs="B Nazanin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rtl/>
        </w:rPr>
        <w:t>برمی‌داریم</w:t>
      </w:r>
      <w:proofErr w:type="spellEnd"/>
      <w:r w:rsidR="00512ED6">
        <w:rPr>
          <w:rFonts w:asciiTheme="majorBidi" w:hAnsiTheme="majorBidi" w:cs="B Nazanin"/>
          <w:rtl/>
        </w:rPr>
        <w:t xml:space="preserve"> و آن را ترسیم </w:t>
      </w:r>
      <w:proofErr w:type="spellStart"/>
      <w:r w:rsidR="00924F6C">
        <w:rPr>
          <w:rFonts w:asciiTheme="majorBidi" w:hAnsiTheme="majorBidi" w:cs="B Nazanin"/>
          <w:rtl/>
        </w:rPr>
        <w:t>می‌کنیم</w:t>
      </w:r>
      <w:proofErr w:type="spellEnd"/>
      <w:r w:rsidRPr="00896AA9">
        <w:rPr>
          <w:rFonts w:asciiTheme="majorBidi" w:hAnsiTheme="majorBidi" w:cs="B Nazanin"/>
          <w:rtl/>
        </w:rPr>
        <w:t>. حالا ما برای هر گلبول قرمز یک دا</w:t>
      </w:r>
      <w:r w:rsidR="00512ED6">
        <w:rPr>
          <w:rFonts w:asciiTheme="majorBidi" w:hAnsiTheme="majorBidi" w:cs="B Nazanin"/>
          <w:rtl/>
        </w:rPr>
        <w:t>یره داریم که شعاع آن را میدانیم</w:t>
      </w:r>
      <w:r w:rsidRPr="00896AA9">
        <w:rPr>
          <w:rFonts w:asciiTheme="majorBidi" w:hAnsiTheme="majorBidi" w:cs="B Nazanin"/>
          <w:rtl/>
        </w:rPr>
        <w:t>.</w:t>
      </w:r>
    </w:p>
    <w:p w14:paraId="4D9052D1" w14:textId="46DA3C5B" w:rsidR="000239F7" w:rsidRDefault="00832C04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  <w:r w:rsidRPr="00896AA9">
        <w:rPr>
          <w:rFonts w:asciiTheme="majorBidi" w:hAnsiTheme="majorBidi" w:cs="B Nazanin"/>
          <w:rtl/>
        </w:rPr>
        <w:t xml:space="preserve">سپس با قرار دادن حد </w:t>
      </w:r>
      <w:r w:rsidR="00512ED6">
        <w:rPr>
          <w:rFonts w:asciiTheme="majorBidi" w:hAnsiTheme="majorBidi" w:cs="B Nazanin"/>
          <w:rtl/>
        </w:rPr>
        <w:t xml:space="preserve">بالا و پایین برای شعاع </w:t>
      </w:r>
      <w:proofErr w:type="spellStart"/>
      <w:r w:rsidR="00924F6C">
        <w:rPr>
          <w:rFonts w:asciiTheme="majorBidi" w:hAnsiTheme="majorBidi" w:cs="B Nazanin"/>
          <w:rtl/>
        </w:rPr>
        <w:t>دایره‌ها</w:t>
      </w:r>
      <w:proofErr w:type="spellEnd"/>
      <w:r w:rsidR="00512ED6">
        <w:rPr>
          <w:rFonts w:asciiTheme="majorBidi" w:hAnsiTheme="majorBidi" w:cs="B Nazanin" w:hint="cs"/>
          <w:rtl/>
        </w:rPr>
        <w:t>،</w:t>
      </w:r>
      <w:r w:rsidRPr="00896AA9">
        <w:rPr>
          <w:rFonts w:asciiTheme="majorBidi" w:hAnsiTheme="majorBidi" w:cs="B Nazanin"/>
          <w:rtl/>
        </w:rPr>
        <w:t xml:space="preserve"> </w:t>
      </w:r>
      <w:r w:rsidRPr="00896AA9">
        <w:rPr>
          <w:rFonts w:asciiTheme="majorBidi" w:hAnsiTheme="majorBidi" w:cs="B Nazanin"/>
        </w:rPr>
        <w:t>outlier</w:t>
      </w:r>
      <w:r w:rsidR="00512ED6">
        <w:rPr>
          <w:rFonts w:asciiTheme="majorBidi" w:hAnsiTheme="majorBidi" w:cs="B Nazanin"/>
          <w:rtl/>
        </w:rPr>
        <w:t xml:space="preserve"> ها را حذف </w:t>
      </w:r>
      <w:proofErr w:type="spellStart"/>
      <w:r w:rsidR="00924F6C">
        <w:rPr>
          <w:rFonts w:asciiTheme="majorBidi" w:hAnsiTheme="majorBidi" w:cs="B Nazanin"/>
          <w:rtl/>
        </w:rPr>
        <w:t>می‌کنیم</w:t>
      </w:r>
      <w:proofErr w:type="spellEnd"/>
      <w:r w:rsidRPr="00896AA9">
        <w:rPr>
          <w:rFonts w:asciiTheme="majorBidi" w:hAnsiTheme="majorBidi" w:cs="B Nazanin"/>
          <w:rtl/>
        </w:rPr>
        <w:t>.</w:t>
      </w:r>
    </w:p>
    <w:p w14:paraId="2BF614E8" w14:textId="63729FDE" w:rsidR="000239F7" w:rsidRDefault="000239F7" w:rsidP="000239F7">
      <w:pPr>
        <w:jc w:val="center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3F6C059A" wp14:editId="1CBD5DBF">
            <wp:extent cx="3333600" cy="2205360"/>
            <wp:effectExtent l="0" t="0" r="635" b="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600" cy="22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068D" w14:textId="4A0EE8DD" w:rsidR="000239F7" w:rsidRPr="000239F7" w:rsidRDefault="000239F7" w:rsidP="000239F7">
      <w:pPr>
        <w:pStyle w:val="a2"/>
        <w:numPr>
          <w:ilvl w:val="5"/>
          <w:numId w:val="47"/>
        </w:numPr>
        <w:rPr>
          <w:rFonts w:asciiTheme="majorBidi" w:hAnsiTheme="majorBidi" w:cs="B Nazanin"/>
          <w:sz w:val="24"/>
          <w:rtl/>
        </w:rPr>
      </w:pPr>
      <w:proofErr w:type="spellStart"/>
      <w:r w:rsidRPr="000239F7">
        <w:rPr>
          <w:rFonts w:cs="B Nazanin"/>
          <w:sz w:val="24"/>
          <w:rtl/>
        </w:rPr>
        <w:t>ه</w:t>
      </w:r>
      <w:r w:rsidRPr="000239F7">
        <w:rPr>
          <w:rFonts w:cs="B Nazanin" w:hint="cs"/>
          <w:sz w:val="24"/>
          <w:rtl/>
        </w:rPr>
        <w:t>ی</w:t>
      </w:r>
      <w:r w:rsidRPr="000239F7">
        <w:rPr>
          <w:rFonts w:cs="B Nazanin" w:hint="eastAsia"/>
          <w:sz w:val="24"/>
          <w:rtl/>
        </w:rPr>
        <w:t>ستوگرام</w:t>
      </w:r>
      <w:proofErr w:type="spellEnd"/>
      <w:r w:rsidRPr="000239F7">
        <w:rPr>
          <w:rFonts w:cs="B Nazanin"/>
          <w:sz w:val="24"/>
          <w:rtl/>
        </w:rPr>
        <w:t xml:space="preserve"> شعاع </w:t>
      </w:r>
      <w:proofErr w:type="spellStart"/>
      <w:r w:rsidR="00924F6C">
        <w:rPr>
          <w:rFonts w:cs="B Nazanin"/>
          <w:sz w:val="24"/>
          <w:rtl/>
        </w:rPr>
        <w:t>گلبول‌های</w:t>
      </w:r>
      <w:proofErr w:type="spellEnd"/>
      <w:r w:rsidRPr="000239F7">
        <w:rPr>
          <w:rFonts w:cs="B Nazanin"/>
          <w:sz w:val="24"/>
          <w:rtl/>
        </w:rPr>
        <w:t xml:space="preserve"> قرمز</w:t>
      </w:r>
    </w:p>
    <w:p w14:paraId="4ECF96D5" w14:textId="18645EA7" w:rsidR="000239F7" w:rsidRDefault="000239F7" w:rsidP="000239F7">
      <w:pPr>
        <w:jc w:val="center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5D8FEEC1" wp14:editId="01626CB6">
            <wp:extent cx="2556000" cy="255309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000" cy="2553093"/>
                    </a:xfrm>
                    <a:prstGeom prst="rect">
                      <a:avLst/>
                    </a:prstGeom>
                    <a:noFill/>
                    <a:ln w="19050">
                      <a:noFill/>
                    </a:ln>
                  </pic:spPr>
                </pic:pic>
              </a:graphicData>
            </a:graphic>
          </wp:inline>
        </w:drawing>
      </w:r>
    </w:p>
    <w:p w14:paraId="54C78DFE" w14:textId="62AF39B2" w:rsidR="00072D69" w:rsidRPr="000239F7" w:rsidRDefault="000239F7" w:rsidP="000239F7">
      <w:pPr>
        <w:pStyle w:val="a2"/>
        <w:numPr>
          <w:ilvl w:val="5"/>
          <w:numId w:val="47"/>
        </w:numPr>
        <w:rPr>
          <w:rFonts w:asciiTheme="majorBidi" w:hAnsiTheme="majorBidi" w:cs="B Nazanin"/>
          <w:rtl/>
        </w:rPr>
      </w:pPr>
      <w:r w:rsidRPr="000239F7">
        <w:rPr>
          <w:rFonts w:cs="B Nazanin"/>
          <w:sz w:val="24"/>
          <w:rtl/>
        </w:rPr>
        <w:t>شکل نها</w:t>
      </w:r>
      <w:r w:rsidRPr="000239F7">
        <w:rPr>
          <w:rFonts w:cs="B Nazanin" w:hint="cs"/>
          <w:sz w:val="24"/>
          <w:rtl/>
        </w:rPr>
        <w:t>یی</w:t>
      </w:r>
      <w:r w:rsidRPr="000239F7">
        <w:rPr>
          <w:rFonts w:cs="B Nazanin"/>
          <w:sz w:val="24"/>
          <w:rtl/>
        </w:rPr>
        <w:t xml:space="preserve"> </w:t>
      </w:r>
      <w:proofErr w:type="spellStart"/>
      <w:r w:rsidRPr="000239F7">
        <w:rPr>
          <w:rFonts w:cs="B Nazanin"/>
          <w:sz w:val="24"/>
          <w:rtl/>
        </w:rPr>
        <w:t>سگمنت</w:t>
      </w:r>
      <w:proofErr w:type="spellEnd"/>
      <w:r w:rsidRPr="000239F7">
        <w:rPr>
          <w:rFonts w:cs="B Nazanin"/>
          <w:sz w:val="24"/>
          <w:rtl/>
        </w:rPr>
        <w:t xml:space="preserve"> شده</w:t>
      </w:r>
    </w:p>
    <w:p w14:paraId="14C15B38" w14:textId="092933B6" w:rsidR="000239F7" w:rsidRDefault="000239F7" w:rsidP="0003495D">
      <w:pPr>
        <w:pStyle w:val="ListParagraph"/>
        <w:ind w:left="360"/>
        <w:jc w:val="both"/>
        <w:rPr>
          <w:rFonts w:asciiTheme="majorBidi" w:hAnsiTheme="majorBidi" w:cs="B Nazanin"/>
          <w:rtl/>
        </w:rPr>
      </w:pPr>
      <w:r>
        <w:rPr>
          <w:rFonts w:asciiTheme="majorBidi" w:hAnsiTheme="majorBidi" w:cs="B Nazanin"/>
          <w:rtl/>
        </w:rPr>
        <w:lastRenderedPageBreak/>
        <w:t>نکته</w:t>
      </w:r>
      <w:r w:rsidR="00072D69" w:rsidRPr="00896AA9">
        <w:rPr>
          <w:rFonts w:asciiTheme="majorBidi" w:hAnsiTheme="majorBidi" w:cs="B Nazanin"/>
          <w:rtl/>
        </w:rPr>
        <w:t xml:space="preserve">: با این روش </w:t>
      </w:r>
      <w:proofErr w:type="spellStart"/>
      <w:r w:rsidR="00924F6C">
        <w:rPr>
          <w:rFonts w:asciiTheme="majorBidi" w:hAnsiTheme="majorBidi" w:cs="B Nazanin"/>
          <w:rtl/>
        </w:rPr>
        <w:t>به‌راحتی</w:t>
      </w:r>
      <w:proofErr w:type="spellEnd"/>
      <w:r w:rsidR="00072D69" w:rsidRPr="00896AA9">
        <w:rPr>
          <w:rFonts w:asciiTheme="majorBidi" w:hAnsiTheme="majorBidi" w:cs="B Nazanin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rtl/>
        </w:rPr>
        <w:t>می‌توان</w:t>
      </w:r>
      <w:proofErr w:type="spellEnd"/>
      <w:r w:rsidR="00072D69" w:rsidRPr="00896AA9">
        <w:rPr>
          <w:rFonts w:asciiTheme="majorBidi" w:hAnsiTheme="majorBidi" w:cs="B Nazanin"/>
          <w:rtl/>
        </w:rPr>
        <w:t xml:space="preserve"> </w:t>
      </w:r>
      <w:proofErr w:type="spellStart"/>
      <w:r w:rsidR="00072D69" w:rsidRPr="00896AA9">
        <w:rPr>
          <w:rFonts w:asciiTheme="majorBidi" w:hAnsiTheme="majorBidi" w:cs="B Nazanin"/>
        </w:rPr>
        <w:t>oversegmentation</w:t>
      </w:r>
      <w:proofErr w:type="spellEnd"/>
      <w:r w:rsidR="00072D69" w:rsidRPr="00896AA9">
        <w:rPr>
          <w:rFonts w:asciiTheme="majorBidi" w:hAnsiTheme="majorBidi" w:cs="B Nazanin"/>
          <w:rtl/>
        </w:rPr>
        <w:t xml:space="preserve"> را از بین برد و همچنین به دلیل </w:t>
      </w:r>
      <w:proofErr w:type="spellStart"/>
      <w:r w:rsidR="00072D69" w:rsidRPr="00896AA9">
        <w:rPr>
          <w:rFonts w:asciiTheme="majorBidi" w:hAnsiTheme="majorBidi" w:cs="B Nazanin"/>
          <w:rtl/>
        </w:rPr>
        <w:t>دایروی</w:t>
      </w:r>
      <w:proofErr w:type="spellEnd"/>
      <w:r w:rsidR="00072D69" w:rsidRPr="00896AA9">
        <w:rPr>
          <w:rFonts w:asciiTheme="majorBidi" w:hAnsiTheme="majorBidi" w:cs="B Nazanin"/>
          <w:rtl/>
        </w:rPr>
        <w:t xml:space="preserve"> بودن شعاع</w:t>
      </w:r>
      <w:r w:rsidR="00512ED6">
        <w:rPr>
          <w:rFonts w:asciiTheme="majorBidi" w:hAnsiTheme="majorBidi" w:cs="B Nazanin"/>
          <w:rtl/>
        </w:rPr>
        <w:t xml:space="preserve"> هر گلبول را </w:t>
      </w:r>
      <w:proofErr w:type="spellStart"/>
      <w:r w:rsidR="00924F6C">
        <w:rPr>
          <w:rFonts w:asciiTheme="majorBidi" w:hAnsiTheme="majorBidi" w:cs="B Nazanin"/>
          <w:rtl/>
        </w:rPr>
        <w:t>به‌صورت</w:t>
      </w:r>
      <w:proofErr w:type="spellEnd"/>
      <w:r w:rsidR="00512ED6">
        <w:rPr>
          <w:rFonts w:asciiTheme="majorBidi" w:hAnsiTheme="majorBidi" w:cs="B Nazanin"/>
          <w:rtl/>
        </w:rPr>
        <w:t xml:space="preserve"> دقیق داریم</w:t>
      </w:r>
      <w:r w:rsidR="00072D69" w:rsidRPr="00896AA9">
        <w:rPr>
          <w:rFonts w:asciiTheme="majorBidi" w:hAnsiTheme="majorBidi" w:cs="B Nazanin"/>
          <w:rtl/>
        </w:rPr>
        <w:t>.</w:t>
      </w:r>
    </w:p>
    <w:p w14:paraId="58D53FB2" w14:textId="77777777" w:rsidR="000239F7" w:rsidRDefault="000239F7" w:rsidP="00896AA9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36B91105" w14:textId="574CC437" w:rsidR="000239F7" w:rsidRDefault="000239F7" w:rsidP="000239F7">
      <w:pPr>
        <w:jc w:val="center"/>
        <w:rPr>
          <w:rFonts w:asciiTheme="majorBidi" w:hAnsiTheme="majorBidi" w:cs="B Nazanin"/>
          <w:sz w:val="24"/>
          <w:szCs w:val="24"/>
          <w:rtl/>
        </w:rPr>
      </w:pPr>
      <w:r w:rsidRPr="00896AA9">
        <w:rPr>
          <w:rFonts w:asciiTheme="majorBidi" w:hAnsiTheme="majorBidi" w:cs="B Nazanin"/>
          <w:noProof/>
          <w:lang w:bidi="ar-SA"/>
        </w:rPr>
        <w:drawing>
          <wp:inline distT="0" distB="0" distL="0" distR="0" wp14:anchorId="371054A9" wp14:editId="08FF3575">
            <wp:extent cx="6125720" cy="29005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92" t="10641" r="2947" b="10148"/>
                    <a:stretch/>
                  </pic:blipFill>
                  <pic:spPr bwMode="auto">
                    <a:xfrm>
                      <a:off x="0" y="0"/>
                      <a:ext cx="6125720" cy="2900520"/>
                    </a:xfrm>
                    <a:prstGeom prst="rect">
                      <a:avLst/>
                    </a:prstGeom>
                    <a:ln w="1905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7306" w14:textId="39803ABB" w:rsidR="00B75E36" w:rsidRPr="000239F7" w:rsidRDefault="000239F7" w:rsidP="000239F7">
      <w:pPr>
        <w:pStyle w:val="a2"/>
        <w:numPr>
          <w:ilvl w:val="5"/>
          <w:numId w:val="47"/>
        </w:numPr>
        <w:rPr>
          <w:rFonts w:asciiTheme="majorBidi" w:hAnsiTheme="majorBidi" w:cs="B Nazanin"/>
          <w:sz w:val="24"/>
          <w:rtl/>
        </w:rPr>
      </w:pPr>
      <w:r w:rsidRPr="000239F7">
        <w:rPr>
          <w:rFonts w:cs="B Nazanin"/>
          <w:sz w:val="24"/>
          <w:rtl/>
        </w:rPr>
        <w:t>تصو</w:t>
      </w:r>
      <w:r w:rsidRPr="000239F7">
        <w:rPr>
          <w:rFonts w:cs="B Nazanin" w:hint="cs"/>
          <w:sz w:val="24"/>
          <w:rtl/>
        </w:rPr>
        <w:t>ی</w:t>
      </w:r>
      <w:r w:rsidRPr="000239F7">
        <w:rPr>
          <w:rFonts w:cs="B Nazanin" w:hint="eastAsia"/>
          <w:sz w:val="24"/>
          <w:rtl/>
        </w:rPr>
        <w:t>ر</w:t>
      </w:r>
      <w:r w:rsidRPr="000239F7">
        <w:rPr>
          <w:rFonts w:cs="B Nazanin"/>
          <w:sz w:val="24"/>
          <w:rtl/>
        </w:rPr>
        <w:t xml:space="preserve"> </w:t>
      </w:r>
      <w:proofErr w:type="spellStart"/>
      <w:r w:rsidRPr="000239F7">
        <w:rPr>
          <w:rFonts w:cs="B Nazanin"/>
          <w:sz w:val="24"/>
          <w:rtl/>
        </w:rPr>
        <w:t>سگمنت</w:t>
      </w:r>
      <w:proofErr w:type="spellEnd"/>
      <w:r w:rsidRPr="000239F7">
        <w:rPr>
          <w:rFonts w:cs="B Nazanin"/>
          <w:sz w:val="24"/>
          <w:rtl/>
        </w:rPr>
        <w:t xml:space="preserve"> شده نها</w:t>
      </w:r>
      <w:r w:rsidRPr="000239F7">
        <w:rPr>
          <w:rFonts w:cs="B Nazanin" w:hint="cs"/>
          <w:sz w:val="24"/>
          <w:rtl/>
        </w:rPr>
        <w:t>یی</w:t>
      </w:r>
      <w:r w:rsidRPr="000239F7">
        <w:rPr>
          <w:rFonts w:cs="B Nazanin"/>
          <w:sz w:val="24"/>
          <w:rtl/>
        </w:rPr>
        <w:t xml:space="preserve"> از نما</w:t>
      </w:r>
      <w:r w:rsidRPr="000239F7">
        <w:rPr>
          <w:rFonts w:cs="B Nazanin" w:hint="cs"/>
          <w:sz w:val="24"/>
          <w:rtl/>
        </w:rPr>
        <w:t>ی</w:t>
      </w:r>
      <w:r w:rsidRPr="000239F7">
        <w:rPr>
          <w:rFonts w:cs="B Nazanin"/>
          <w:sz w:val="24"/>
          <w:rtl/>
        </w:rPr>
        <w:t xml:space="preserve"> نزد</w:t>
      </w:r>
      <w:r w:rsidRPr="000239F7">
        <w:rPr>
          <w:rFonts w:cs="B Nazanin" w:hint="cs"/>
          <w:sz w:val="24"/>
          <w:rtl/>
        </w:rPr>
        <w:t>ی</w:t>
      </w:r>
      <w:r w:rsidRPr="000239F7">
        <w:rPr>
          <w:rFonts w:cs="B Nazanin" w:hint="eastAsia"/>
          <w:sz w:val="24"/>
          <w:rtl/>
        </w:rPr>
        <w:t>ک</w:t>
      </w:r>
    </w:p>
    <w:p w14:paraId="363F6387" w14:textId="5DFC59AF" w:rsidR="00B75E36" w:rsidRPr="00896AA9" w:rsidRDefault="00512ED6" w:rsidP="00896AA9">
      <w:pPr>
        <w:pStyle w:val="ListParagraph"/>
        <w:ind w:left="360"/>
        <w:jc w:val="both"/>
        <w:rPr>
          <w:rFonts w:asciiTheme="majorBidi" w:hAnsiTheme="majorBidi" w:cs="B Nazanin"/>
          <w:rtl/>
        </w:rPr>
      </w:pPr>
      <w:r>
        <w:rPr>
          <w:rFonts w:asciiTheme="majorBidi" w:hAnsiTheme="majorBidi" w:cs="B Nazanin"/>
          <w:rtl/>
        </w:rPr>
        <w:t>نکته</w:t>
      </w:r>
      <w:r w:rsidR="0061676E" w:rsidRPr="00896AA9">
        <w:rPr>
          <w:rFonts w:asciiTheme="majorBidi" w:hAnsiTheme="majorBidi" w:cs="B Nazanin"/>
          <w:rtl/>
        </w:rPr>
        <w:t xml:space="preserve">: اگر در تصاویر </w:t>
      </w:r>
      <w:proofErr w:type="spellStart"/>
      <w:r w:rsidR="0061676E" w:rsidRPr="00896AA9">
        <w:rPr>
          <w:rFonts w:asciiTheme="majorBidi" w:hAnsiTheme="majorBidi" w:cs="B Nazanin"/>
          <w:rtl/>
        </w:rPr>
        <w:t>سگمنت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شده که در فایل پیوست شده است دقت کنیم متوجه </w:t>
      </w:r>
      <w:proofErr w:type="spellStart"/>
      <w:r w:rsidR="00924F6C">
        <w:rPr>
          <w:rFonts w:asciiTheme="majorBidi" w:hAnsiTheme="majorBidi" w:cs="B Nazanin"/>
          <w:rtl/>
        </w:rPr>
        <w:t>می‌شویم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که اغلب </w:t>
      </w:r>
      <w:proofErr w:type="spellStart"/>
      <w:r w:rsidR="00924F6C">
        <w:rPr>
          <w:rFonts w:asciiTheme="majorBidi" w:hAnsiTheme="majorBidi" w:cs="B Nazanin"/>
          <w:rtl/>
        </w:rPr>
        <w:t>گلبول‌هایی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که </w:t>
      </w:r>
      <w:proofErr w:type="spellStart"/>
      <w:r w:rsidR="0061676E" w:rsidRPr="00896AA9">
        <w:rPr>
          <w:rFonts w:asciiTheme="majorBidi" w:hAnsiTheme="majorBidi" w:cs="B Nazanin"/>
          <w:rtl/>
        </w:rPr>
        <w:t>سگمنت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rtl/>
        </w:rPr>
        <w:t>نشده‌اند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</w:t>
      </w:r>
      <w:r>
        <w:rPr>
          <w:rFonts w:asciiTheme="majorBidi" w:hAnsiTheme="majorBidi" w:cs="B Nazanin"/>
          <w:rtl/>
        </w:rPr>
        <w:t>در ناحیه سمت چپ بالا قرار دارند</w:t>
      </w:r>
      <w:r w:rsidR="0061676E" w:rsidRPr="00896AA9">
        <w:rPr>
          <w:rFonts w:asciiTheme="majorBidi" w:hAnsiTheme="majorBidi" w:cs="B Nazanin"/>
          <w:rtl/>
        </w:rPr>
        <w:t>.</w:t>
      </w:r>
    </w:p>
    <w:p w14:paraId="5837BBA6" w14:textId="1F43DF66" w:rsidR="0061676E" w:rsidRPr="00896AA9" w:rsidRDefault="00924F6C" w:rsidP="00896AA9">
      <w:pPr>
        <w:pStyle w:val="ListParagraph"/>
        <w:ind w:left="360"/>
        <w:jc w:val="both"/>
        <w:rPr>
          <w:rFonts w:asciiTheme="majorBidi" w:hAnsiTheme="majorBidi" w:cs="B Nazanin"/>
          <w:rtl/>
        </w:rPr>
      </w:pPr>
      <w:proofErr w:type="spellStart"/>
      <w:r>
        <w:rPr>
          <w:rFonts w:asciiTheme="majorBidi" w:hAnsiTheme="majorBidi" w:cs="B Nazanin"/>
          <w:rtl/>
        </w:rPr>
        <w:t>درواقع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در آن منطقه </w:t>
      </w:r>
      <w:r>
        <w:rPr>
          <w:rFonts w:asciiTheme="majorBidi" w:hAnsiTheme="majorBidi" w:cs="B Nazanin"/>
          <w:rtl/>
        </w:rPr>
        <w:t>به دلیل</w:t>
      </w:r>
      <w:r w:rsidR="0061676E" w:rsidRPr="00896AA9">
        <w:rPr>
          <w:rFonts w:asciiTheme="majorBidi" w:hAnsiTheme="majorBidi" w:cs="B Nazanin"/>
          <w:rtl/>
        </w:rPr>
        <w:t xml:space="preserve"> عدم </w:t>
      </w:r>
      <w:proofErr w:type="spellStart"/>
      <w:r>
        <w:rPr>
          <w:rFonts w:asciiTheme="majorBidi" w:hAnsiTheme="majorBidi" w:cs="B Nazanin"/>
          <w:rtl/>
        </w:rPr>
        <w:t>کالیبراسیون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دستگاه </w:t>
      </w:r>
      <w:r>
        <w:rPr>
          <w:rFonts w:asciiTheme="majorBidi" w:hAnsiTheme="majorBidi" w:cs="B Nazanin"/>
          <w:rtl/>
        </w:rPr>
        <w:t>تصویربرداری</w:t>
      </w:r>
      <w:ins w:id="3" w:author="Microsoft account" w:date="2020-04-15T17:28:00Z">
        <w:r w:rsidR="00D30F46">
          <w:rPr>
            <w:rFonts w:asciiTheme="majorBidi" w:hAnsiTheme="majorBidi" w:cs="B Nazanin"/>
            <w:rtl/>
          </w:rPr>
          <w:t>،</w:t>
        </w:r>
      </w:ins>
      <w:del w:id="4" w:author="Microsoft account" w:date="2020-04-15T17:28:00Z">
        <w:r w:rsidR="0061676E" w:rsidRPr="00896AA9" w:rsidDel="00D30F46">
          <w:rPr>
            <w:rFonts w:asciiTheme="majorBidi" w:hAnsiTheme="majorBidi" w:cs="B Nazanin"/>
          </w:rPr>
          <w:delText>,</w:delText>
        </w:r>
      </w:del>
      <w:r w:rsidR="0061676E" w:rsidRPr="00896AA9">
        <w:rPr>
          <w:rFonts w:asciiTheme="majorBidi" w:hAnsiTheme="majorBidi" w:cs="B Nazanin"/>
          <w:rtl/>
        </w:rPr>
        <w:t xml:space="preserve"> رنگ آن منطقه </w:t>
      </w:r>
      <w:proofErr w:type="spellStart"/>
      <w:r>
        <w:rPr>
          <w:rFonts w:asciiTheme="majorBidi" w:hAnsiTheme="majorBidi" w:cs="B Nazanin"/>
          <w:rtl/>
        </w:rPr>
        <w:t>روشن‌تر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است و کمی در </w:t>
      </w:r>
      <w:proofErr w:type="spellStart"/>
      <w:r w:rsidR="0061676E" w:rsidRPr="00896AA9">
        <w:rPr>
          <w:rFonts w:asciiTheme="majorBidi" w:hAnsiTheme="majorBidi" w:cs="B Nazanin"/>
          <w:rtl/>
        </w:rPr>
        <w:t>سگمنت</w:t>
      </w:r>
      <w:proofErr w:type="spellEnd"/>
      <w:r w:rsidR="0061676E" w:rsidRPr="00896AA9">
        <w:rPr>
          <w:rFonts w:asciiTheme="majorBidi" w:hAnsiTheme="majorBidi" w:cs="B Nazanin"/>
          <w:rtl/>
        </w:rPr>
        <w:t xml:space="preserve"> کردن آن منطقه</w:t>
      </w:r>
      <w:r w:rsidR="00512ED6">
        <w:rPr>
          <w:rFonts w:asciiTheme="majorBidi" w:hAnsiTheme="majorBidi" w:cs="B Nazanin"/>
          <w:rtl/>
        </w:rPr>
        <w:t xml:space="preserve"> </w:t>
      </w:r>
      <w:proofErr w:type="spellStart"/>
      <w:r w:rsidR="00512ED6">
        <w:rPr>
          <w:rFonts w:asciiTheme="majorBidi" w:hAnsiTheme="majorBidi" w:cs="B Nazanin"/>
          <w:rtl/>
        </w:rPr>
        <w:t>الگوریتم</w:t>
      </w:r>
      <w:proofErr w:type="spellEnd"/>
      <w:r w:rsidR="00512ED6">
        <w:rPr>
          <w:rFonts w:asciiTheme="majorBidi" w:hAnsiTheme="majorBidi" w:cs="B Nazanin"/>
          <w:rtl/>
        </w:rPr>
        <w:t xml:space="preserve"> را دچار مشکل کرده است</w:t>
      </w:r>
      <w:r w:rsidR="0061676E" w:rsidRPr="00896AA9">
        <w:rPr>
          <w:rFonts w:asciiTheme="majorBidi" w:hAnsiTheme="majorBidi" w:cs="B Nazanin"/>
          <w:rtl/>
        </w:rPr>
        <w:t>.</w:t>
      </w:r>
    </w:p>
    <w:p w14:paraId="79F9944A" w14:textId="294B3FDB" w:rsidR="00785C6A" w:rsidRDefault="0061676E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  <w:r w:rsidRPr="00896AA9">
        <w:rPr>
          <w:rFonts w:asciiTheme="majorBidi" w:hAnsiTheme="majorBidi" w:cs="B Nazanin"/>
          <w:rtl/>
        </w:rPr>
        <w:t xml:space="preserve">البته باید توجه شود که دقت کار بسیار بالاست و </w:t>
      </w:r>
      <w:r w:rsidR="00512ED6">
        <w:rPr>
          <w:rFonts w:asciiTheme="majorBidi" w:hAnsiTheme="majorBidi" w:cs="B Nazanin"/>
          <w:rtl/>
        </w:rPr>
        <w:t>در حال حاضر دقت کار در حدود است</w:t>
      </w:r>
      <w:r w:rsidRPr="00896AA9">
        <w:rPr>
          <w:rFonts w:asciiTheme="majorBidi" w:hAnsiTheme="majorBidi" w:cs="B Nazanin"/>
          <w:rtl/>
        </w:rPr>
        <w:t xml:space="preserve">. چون </w:t>
      </w:r>
      <w:proofErr w:type="spellStart"/>
      <w:r w:rsidR="00924F6C">
        <w:rPr>
          <w:rFonts w:asciiTheme="majorBidi" w:hAnsiTheme="majorBidi" w:cs="B Nazanin"/>
          <w:rtl/>
        </w:rPr>
        <w:t>این‌یک</w:t>
      </w:r>
      <w:proofErr w:type="spellEnd"/>
      <w:r w:rsidRPr="00896AA9">
        <w:rPr>
          <w:rFonts w:asciiTheme="majorBidi" w:hAnsiTheme="majorBidi" w:cs="B Nazanin"/>
          <w:rtl/>
        </w:rPr>
        <w:t xml:space="preserve"> کار پزشکی است برای کم کردن همین خطای بسیار کوچک نیز </w:t>
      </w:r>
      <w:proofErr w:type="spellStart"/>
      <w:r w:rsidR="00924F6C">
        <w:rPr>
          <w:rFonts w:asciiTheme="majorBidi" w:hAnsiTheme="majorBidi" w:cs="B Nazanin"/>
          <w:rtl/>
        </w:rPr>
        <w:t>می‌توان</w:t>
      </w:r>
      <w:proofErr w:type="spellEnd"/>
      <w:r w:rsidRPr="00896AA9">
        <w:rPr>
          <w:rFonts w:asciiTheme="majorBidi" w:hAnsiTheme="majorBidi" w:cs="B Nazanin"/>
          <w:rtl/>
        </w:rPr>
        <w:t xml:space="preserve"> اقداماتی انجام داد</w:t>
      </w:r>
      <w:r w:rsidR="00512ED6">
        <w:rPr>
          <w:rFonts w:asciiTheme="majorBidi" w:hAnsiTheme="majorBidi" w:cs="B Nazanin"/>
          <w:rtl/>
        </w:rPr>
        <w:t xml:space="preserve"> تا </w:t>
      </w:r>
      <w:proofErr w:type="spellStart"/>
      <w:r w:rsidR="00924F6C">
        <w:rPr>
          <w:rFonts w:asciiTheme="majorBidi" w:hAnsiTheme="majorBidi" w:cs="B Nazanin"/>
          <w:rtl/>
        </w:rPr>
        <w:t>به‌دقت</w:t>
      </w:r>
      <w:proofErr w:type="spellEnd"/>
      <w:r w:rsidR="00512ED6">
        <w:rPr>
          <w:rFonts w:asciiTheme="majorBidi" w:hAnsiTheme="majorBidi" w:cs="B Nazanin"/>
          <w:rtl/>
        </w:rPr>
        <w:t xml:space="preserve"> کامل </w:t>
      </w:r>
      <w:proofErr w:type="spellStart"/>
      <w:r w:rsidR="00924F6C">
        <w:rPr>
          <w:rFonts w:asciiTheme="majorBidi" w:hAnsiTheme="majorBidi" w:cs="B Nazanin"/>
          <w:rtl/>
        </w:rPr>
        <w:t>دست‌یافت</w:t>
      </w:r>
      <w:proofErr w:type="spellEnd"/>
      <w:r w:rsidRPr="00896AA9">
        <w:rPr>
          <w:rFonts w:asciiTheme="majorBidi" w:hAnsiTheme="majorBidi" w:cs="B Nazanin"/>
          <w:rtl/>
        </w:rPr>
        <w:t>.</w:t>
      </w:r>
    </w:p>
    <w:p w14:paraId="3CE9C4E2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6F32F2FB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10A08212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78AA9BD1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4428925E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6383FA49" w14:textId="77777777" w:rsidR="0003495D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5925B010" w14:textId="77777777" w:rsidR="0003495D" w:rsidRPr="000239F7" w:rsidRDefault="0003495D" w:rsidP="000239F7">
      <w:pPr>
        <w:pStyle w:val="ListParagraph"/>
        <w:ind w:left="360"/>
        <w:jc w:val="both"/>
        <w:rPr>
          <w:rFonts w:asciiTheme="majorBidi" w:hAnsiTheme="majorBidi" w:cs="B Nazanin"/>
          <w:rtl/>
        </w:rPr>
      </w:pPr>
    </w:p>
    <w:p w14:paraId="129B422E" w14:textId="4D9BA055" w:rsidR="00FA5D0B" w:rsidRPr="0003495D" w:rsidRDefault="00FA5D0B" w:rsidP="0003495D">
      <w:pPr>
        <w:jc w:val="both"/>
        <w:rPr>
          <w:rFonts w:asciiTheme="majorBidi" w:hAnsiTheme="majorBidi" w:cs="B Nazanin"/>
          <w:rtl/>
        </w:rPr>
      </w:pPr>
      <w:r w:rsidRPr="00896AA9">
        <w:rPr>
          <w:rFonts w:asciiTheme="majorBidi" w:hAnsiTheme="majorBidi" w:cs="B Nazanin"/>
          <w:b/>
          <w:bCs/>
          <w:sz w:val="32"/>
          <w:szCs w:val="32"/>
          <w:rtl/>
        </w:rPr>
        <w:lastRenderedPageBreak/>
        <w:t>نتایج</w:t>
      </w:r>
    </w:p>
    <w:p w14:paraId="69469076" w14:textId="13429A81" w:rsidR="00FA5D0B" w:rsidRPr="00896AA9" w:rsidRDefault="00FA5D0B" w:rsidP="00896AA9">
      <w:pPr>
        <w:pStyle w:val="ListParagraph"/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تصویر اول</w:t>
      </w:r>
    </w:p>
    <w:p w14:paraId="5320F015" w14:textId="7D2DF085" w:rsidR="00FA5D0B" w:rsidRPr="00896AA9" w:rsidRDefault="00FA5D0B" w:rsidP="00896AA9">
      <w:pPr>
        <w:pStyle w:val="ListParagraph"/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تعداد گلبول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شمارش‌شده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به‌صورت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دستی: </w:t>
      </w:r>
      <w:r w:rsidR="0039175C" w:rsidRPr="00896AA9">
        <w:rPr>
          <w:rFonts w:asciiTheme="majorBidi" w:hAnsiTheme="majorBidi" w:cs="B Nazanin"/>
          <w:b/>
          <w:bCs/>
          <w:sz w:val="24"/>
          <w:szCs w:val="24"/>
        </w:rPr>
        <w:t>263</w:t>
      </w:r>
    </w:p>
    <w:p w14:paraId="31A74114" w14:textId="66711E38" w:rsidR="00FA5D0B" w:rsidRPr="00896AA9" w:rsidRDefault="00FA5D0B" w:rsidP="00896AA9">
      <w:pPr>
        <w:pStyle w:val="ListParagraph"/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تعداد گلبول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شمارش‌شده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با </w:t>
      </w:r>
      <w:proofErr w:type="spellStart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الگوریتم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: </w:t>
      </w:r>
      <w:r w:rsidR="0039175C" w:rsidRPr="00896AA9">
        <w:rPr>
          <w:rFonts w:asciiTheme="majorBidi" w:hAnsiTheme="majorBidi" w:cs="B Nazanin"/>
          <w:b/>
          <w:bCs/>
          <w:sz w:val="24"/>
          <w:szCs w:val="24"/>
        </w:rPr>
        <w:t>261</w:t>
      </w:r>
    </w:p>
    <w:p w14:paraId="787861DF" w14:textId="6D51EC9B" w:rsidR="00FA5D0B" w:rsidRPr="00896AA9" w:rsidRDefault="00FA5D0B" w:rsidP="00896AA9">
      <w:pPr>
        <w:pStyle w:val="ListParagraph"/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دقت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99.2%</w:t>
      </w:r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خطا</w:t>
      </w:r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0.8%</w:t>
      </w:r>
    </w:p>
    <w:p w14:paraId="3B976FEF" w14:textId="4BC9911D" w:rsidR="00723EE7" w:rsidRDefault="00723EE7" w:rsidP="00723EE7">
      <w:pPr>
        <w:pStyle w:val="ListParagraph"/>
        <w:jc w:val="both"/>
        <w:rPr>
          <w:rFonts w:asciiTheme="majorBidi" w:hAnsiTheme="majorBidi" w:cs="B Nazanin"/>
          <w:sz w:val="24"/>
          <w:szCs w:val="24"/>
          <w:rtl/>
        </w:rPr>
      </w:pPr>
      <w:r>
        <w:rPr>
          <w:noProof/>
          <w:lang w:bidi="ar-SA"/>
        </w:rPr>
        <w:drawing>
          <wp:anchor distT="0" distB="0" distL="114300" distR="114300" simplePos="0" relativeHeight="251663360" behindDoc="0" locked="0" layoutInCell="1" allowOverlap="1" wp14:anchorId="443DE8ED" wp14:editId="096A3D97">
            <wp:simplePos x="0" y="0"/>
            <wp:positionH relativeFrom="column">
              <wp:posOffset>585470</wp:posOffset>
            </wp:positionH>
            <wp:positionV relativeFrom="paragraph">
              <wp:posOffset>260829</wp:posOffset>
            </wp:positionV>
            <wp:extent cx="2371725" cy="1873885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4CFFB7AC" wp14:editId="32AED509">
            <wp:simplePos x="0" y="0"/>
            <wp:positionH relativeFrom="column">
              <wp:posOffset>3018790</wp:posOffset>
            </wp:positionH>
            <wp:positionV relativeFrom="paragraph">
              <wp:posOffset>257571</wp:posOffset>
            </wp:positionV>
            <wp:extent cx="2407285" cy="187388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AE018F" w14:textId="77777777" w:rsidR="00723EE7" w:rsidRPr="00896AA9" w:rsidRDefault="00723EE7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</w:p>
    <w:p w14:paraId="664836DE" w14:textId="1E6ABE55" w:rsidR="00FA5D0B" w:rsidRPr="00896AA9" w:rsidRDefault="00FA5D0B" w:rsidP="00896AA9">
      <w:pPr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تصویر دوم</w:t>
      </w:r>
    </w:p>
    <w:p w14:paraId="7B6DC03B" w14:textId="39DEAF15" w:rsidR="00FA5D0B" w:rsidRPr="00896AA9" w:rsidRDefault="00FA5D0B" w:rsidP="00896AA9">
      <w:pPr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تعداد گلبول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شمارش‌شده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به‌صورت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دستی: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 xml:space="preserve"> </w:t>
      </w:r>
      <w:r w:rsidR="00675BD8" w:rsidRPr="00896AA9">
        <w:rPr>
          <w:rFonts w:asciiTheme="majorBidi" w:hAnsiTheme="majorBidi" w:cs="B Nazanin"/>
          <w:b/>
          <w:bCs/>
          <w:sz w:val="24"/>
          <w:szCs w:val="24"/>
        </w:rPr>
        <w:t>116</w:t>
      </w:r>
      <w:r w:rsidR="00535466" w:rsidRPr="00896AA9">
        <w:rPr>
          <w:rFonts w:asciiTheme="majorBidi" w:hAnsiTheme="majorBidi" w:cs="B Nazanin"/>
          <w:b/>
          <w:bCs/>
          <w:sz w:val="24"/>
          <w:szCs w:val="24"/>
        </w:rPr>
        <w:t>8</w:t>
      </w:r>
    </w:p>
    <w:p w14:paraId="3C74929E" w14:textId="2EEF8DD3" w:rsidR="00FA5D0B" w:rsidRPr="00896AA9" w:rsidRDefault="00FA5D0B" w:rsidP="00896AA9">
      <w:pPr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تعداد گلبول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شمارش‌شده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با </w:t>
      </w:r>
      <w:proofErr w:type="spellStart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الگوریتم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: </w:t>
      </w:r>
      <w:r w:rsidR="00675BD8" w:rsidRPr="00896AA9">
        <w:rPr>
          <w:rFonts w:asciiTheme="majorBidi" w:hAnsiTheme="majorBidi" w:cs="B Nazanin"/>
          <w:b/>
          <w:bCs/>
          <w:sz w:val="24"/>
          <w:szCs w:val="24"/>
        </w:rPr>
        <w:t>112</w:t>
      </w:r>
      <w:r w:rsidR="00535466" w:rsidRPr="00896AA9">
        <w:rPr>
          <w:rFonts w:asciiTheme="majorBidi" w:hAnsiTheme="majorBidi" w:cs="B Nazanin"/>
          <w:b/>
          <w:bCs/>
          <w:sz w:val="24"/>
          <w:szCs w:val="24"/>
        </w:rPr>
        <w:t>8</w:t>
      </w:r>
    </w:p>
    <w:p w14:paraId="43C8EFC4" w14:textId="798B7FDE" w:rsidR="00723EE7" w:rsidRPr="00723EE7" w:rsidRDefault="00723EE7" w:rsidP="00723EE7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>
        <w:rPr>
          <w:noProof/>
          <w:lang w:bidi="ar-SA"/>
        </w:rPr>
        <w:drawing>
          <wp:anchor distT="0" distB="0" distL="114300" distR="114300" simplePos="0" relativeHeight="251666432" behindDoc="0" locked="0" layoutInCell="1" allowOverlap="1" wp14:anchorId="145E7A0A" wp14:editId="1652C410">
            <wp:simplePos x="0" y="0"/>
            <wp:positionH relativeFrom="column">
              <wp:posOffset>568325</wp:posOffset>
            </wp:positionH>
            <wp:positionV relativeFrom="paragraph">
              <wp:posOffset>323850</wp:posOffset>
            </wp:positionV>
            <wp:extent cx="2227580" cy="2048510"/>
            <wp:effectExtent l="0" t="0" r="1270" b="889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65408" behindDoc="0" locked="0" layoutInCell="1" allowOverlap="1" wp14:anchorId="0DCEE508" wp14:editId="74D79510">
            <wp:simplePos x="0" y="0"/>
            <wp:positionH relativeFrom="column">
              <wp:posOffset>2924175</wp:posOffset>
            </wp:positionH>
            <wp:positionV relativeFrom="paragraph">
              <wp:posOffset>334369</wp:posOffset>
            </wp:positionV>
            <wp:extent cx="2801520" cy="204084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520" cy="20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5D0B"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دقت: </w:t>
      </w:r>
      <w:r w:rsidR="00FA5D0B" w:rsidRPr="00896AA9">
        <w:rPr>
          <w:rFonts w:asciiTheme="majorBidi" w:hAnsiTheme="majorBidi" w:cs="B Nazanin"/>
          <w:b/>
          <w:bCs/>
          <w:sz w:val="24"/>
          <w:szCs w:val="24"/>
        </w:rPr>
        <w:t>9</w:t>
      </w:r>
      <w:r w:rsidR="00963FD0" w:rsidRPr="00896AA9">
        <w:rPr>
          <w:rFonts w:asciiTheme="majorBidi" w:hAnsiTheme="majorBidi" w:cs="B Nazanin"/>
          <w:b/>
          <w:bCs/>
          <w:sz w:val="24"/>
          <w:szCs w:val="24"/>
        </w:rPr>
        <w:t>6.</w:t>
      </w:r>
      <w:r w:rsidR="00535466" w:rsidRPr="00896AA9">
        <w:rPr>
          <w:rFonts w:asciiTheme="majorBidi" w:hAnsiTheme="majorBidi" w:cs="B Nazanin"/>
          <w:b/>
          <w:bCs/>
          <w:sz w:val="24"/>
          <w:szCs w:val="24"/>
        </w:rPr>
        <w:t>5</w:t>
      </w:r>
      <w:r w:rsidR="00FA5D0B" w:rsidRPr="00896AA9">
        <w:rPr>
          <w:rFonts w:asciiTheme="majorBidi" w:hAnsiTheme="majorBidi" w:cs="B Nazanin"/>
          <w:b/>
          <w:bCs/>
          <w:sz w:val="24"/>
          <w:szCs w:val="24"/>
        </w:rPr>
        <w:t>%</w:t>
      </w:r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="00FA5D0B"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خطا = </w:t>
      </w:r>
      <w:r w:rsidR="00963FD0" w:rsidRPr="00896AA9">
        <w:rPr>
          <w:rFonts w:asciiTheme="majorBidi" w:hAnsiTheme="majorBidi" w:cs="B Nazanin"/>
          <w:b/>
          <w:bCs/>
          <w:sz w:val="24"/>
          <w:szCs w:val="24"/>
        </w:rPr>
        <w:t>3.</w:t>
      </w:r>
      <w:r w:rsidR="00535466" w:rsidRPr="00896AA9">
        <w:rPr>
          <w:rFonts w:asciiTheme="majorBidi" w:hAnsiTheme="majorBidi" w:cs="B Nazanin"/>
          <w:b/>
          <w:bCs/>
          <w:sz w:val="24"/>
          <w:szCs w:val="24"/>
        </w:rPr>
        <w:t>5</w:t>
      </w:r>
      <w:r w:rsidR="00FA5D0B" w:rsidRPr="00896AA9">
        <w:rPr>
          <w:rFonts w:asciiTheme="majorBidi" w:hAnsiTheme="majorBidi" w:cs="B Nazanin"/>
          <w:b/>
          <w:bCs/>
          <w:sz w:val="24"/>
          <w:szCs w:val="24"/>
        </w:rPr>
        <w:t>%</w:t>
      </w:r>
    </w:p>
    <w:p w14:paraId="056450F5" w14:textId="5FC3D310" w:rsidR="008E5B31" w:rsidRPr="008E5B31" w:rsidRDefault="008E5B31" w:rsidP="008E5B31">
      <w:pPr>
        <w:pStyle w:val="a4"/>
        <w:rPr>
          <w:rFonts w:cs="B Nazanin"/>
          <w:rtl/>
        </w:rPr>
      </w:pPr>
      <w:r w:rsidRPr="008E5B31">
        <w:rPr>
          <w:rFonts w:cs="B Nazanin"/>
          <w:b/>
          <w:bCs/>
          <w:rtl/>
          <w:lang w:bidi="ar-SA"/>
        </w:rPr>
        <w:lastRenderedPageBreak/>
        <w:t>جدول ارز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اب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/>
          <w:b/>
          <w:bCs/>
          <w:rtl/>
          <w:lang w:bidi="ar-SA"/>
        </w:rPr>
        <w:t xml:space="preserve"> سگمنت کردن رو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/>
          <w:b/>
          <w:bCs/>
          <w:rtl/>
          <w:lang w:bidi="ar-SA"/>
        </w:rPr>
        <w:t xml:space="preserve"> تصاو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ر</w:t>
      </w:r>
    </w:p>
    <w:tbl>
      <w:tblPr>
        <w:tblStyle w:val="GridTable6Colorful-Accent6"/>
        <w:bidiVisual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FA5D0B" w:rsidRPr="00896AA9" w14:paraId="386E1C1D" w14:textId="77777777" w:rsidTr="008A23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7B04539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bookmarkStart w:id="5" w:name="_Hlk37723918"/>
          </w:p>
        </w:tc>
        <w:tc>
          <w:tcPr>
            <w:tcW w:w="1803" w:type="dxa"/>
          </w:tcPr>
          <w:p w14:paraId="705C7731" w14:textId="77777777" w:rsidR="00FA5D0B" w:rsidRPr="00896AA9" w:rsidRDefault="00FA5D0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شمارش دستی</w:t>
            </w:r>
          </w:p>
        </w:tc>
        <w:tc>
          <w:tcPr>
            <w:tcW w:w="1803" w:type="dxa"/>
          </w:tcPr>
          <w:p w14:paraId="26558AB0" w14:textId="77777777" w:rsidR="00FA5D0B" w:rsidRPr="00896AA9" w:rsidRDefault="00FA5D0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شمارش </w:t>
            </w:r>
            <w:proofErr w:type="spellStart"/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الگوریتم</w:t>
            </w:r>
            <w:proofErr w:type="spellEnd"/>
          </w:p>
        </w:tc>
        <w:tc>
          <w:tcPr>
            <w:tcW w:w="1803" w:type="dxa"/>
          </w:tcPr>
          <w:p w14:paraId="3AB64D64" w14:textId="77777777" w:rsidR="00FA5D0B" w:rsidRPr="00896AA9" w:rsidRDefault="00FA5D0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دقت</w:t>
            </w:r>
          </w:p>
        </w:tc>
        <w:tc>
          <w:tcPr>
            <w:tcW w:w="1804" w:type="dxa"/>
          </w:tcPr>
          <w:p w14:paraId="7EC3CBCB" w14:textId="77777777" w:rsidR="00FA5D0B" w:rsidRPr="00896AA9" w:rsidRDefault="00FA5D0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خطا</w:t>
            </w:r>
          </w:p>
        </w:tc>
      </w:tr>
      <w:tr w:rsidR="00FA5D0B" w:rsidRPr="00896AA9" w14:paraId="2A59B831" w14:textId="77777777" w:rsidTr="008A2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33957A1" w14:textId="77B56B5F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bookmarkStart w:id="6" w:name="_Hlk37698964"/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1</w:t>
            </w:r>
          </w:p>
        </w:tc>
        <w:tc>
          <w:tcPr>
            <w:tcW w:w="1803" w:type="dxa"/>
          </w:tcPr>
          <w:p w14:paraId="79E3A62F" w14:textId="6C904C18" w:rsidR="00FA5D0B" w:rsidRPr="00896AA9" w:rsidRDefault="00535466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1168</w:t>
            </w:r>
          </w:p>
        </w:tc>
        <w:tc>
          <w:tcPr>
            <w:tcW w:w="1803" w:type="dxa"/>
          </w:tcPr>
          <w:p w14:paraId="2D6B4C17" w14:textId="1A3DB606" w:rsidR="00FA5D0B" w:rsidRPr="00896AA9" w:rsidRDefault="00535466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1128</w:t>
            </w:r>
          </w:p>
        </w:tc>
        <w:tc>
          <w:tcPr>
            <w:tcW w:w="1803" w:type="dxa"/>
          </w:tcPr>
          <w:p w14:paraId="0852E14E" w14:textId="40A38479" w:rsidR="00FA5D0B" w:rsidRPr="00896AA9" w:rsidRDefault="00FA5D0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0A6DED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6.5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804" w:type="dxa"/>
          </w:tcPr>
          <w:p w14:paraId="6E9A23BB" w14:textId="3F275B02" w:rsidR="00FA5D0B" w:rsidRPr="00896AA9" w:rsidRDefault="000A6DED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3.5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</w:tr>
      <w:tr w:rsidR="00FA5D0B" w:rsidRPr="00896AA9" w14:paraId="6C7EA960" w14:textId="77777777" w:rsidTr="008A2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EFC01FF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2</w:t>
            </w:r>
          </w:p>
        </w:tc>
        <w:tc>
          <w:tcPr>
            <w:tcW w:w="1803" w:type="dxa"/>
          </w:tcPr>
          <w:p w14:paraId="34E57771" w14:textId="2EBC5624" w:rsidR="00FA5D0B" w:rsidRPr="00896AA9" w:rsidRDefault="009F32B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1202</w:t>
            </w:r>
          </w:p>
        </w:tc>
        <w:tc>
          <w:tcPr>
            <w:tcW w:w="1803" w:type="dxa"/>
          </w:tcPr>
          <w:p w14:paraId="622401CA" w14:textId="7C15AB02" w:rsidR="00FA5D0B" w:rsidRPr="00896AA9" w:rsidRDefault="009F32B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1132</w:t>
            </w:r>
          </w:p>
        </w:tc>
        <w:tc>
          <w:tcPr>
            <w:tcW w:w="1803" w:type="dxa"/>
          </w:tcPr>
          <w:p w14:paraId="1A659720" w14:textId="0C879EE0" w:rsidR="00FA5D0B" w:rsidRPr="00896AA9" w:rsidRDefault="00FA5D0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9F32B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.2%</w:t>
            </w:r>
          </w:p>
        </w:tc>
        <w:tc>
          <w:tcPr>
            <w:tcW w:w="1804" w:type="dxa"/>
          </w:tcPr>
          <w:p w14:paraId="466359F3" w14:textId="321574C8" w:rsidR="00FA5D0B" w:rsidRPr="00896AA9" w:rsidRDefault="009F32B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5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.8%</w:t>
            </w:r>
          </w:p>
        </w:tc>
      </w:tr>
      <w:bookmarkEnd w:id="5"/>
      <w:tr w:rsidR="00FA5D0B" w:rsidRPr="00896AA9" w14:paraId="7066150F" w14:textId="77777777" w:rsidTr="008A2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5234A981" w14:textId="05E501F1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3</w:t>
            </w:r>
          </w:p>
        </w:tc>
        <w:tc>
          <w:tcPr>
            <w:tcW w:w="1803" w:type="dxa"/>
          </w:tcPr>
          <w:p w14:paraId="4957ADC7" w14:textId="62677EF2" w:rsidR="00FA5D0B" w:rsidRPr="00896AA9" w:rsidRDefault="009F32B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1173</w:t>
            </w:r>
          </w:p>
        </w:tc>
        <w:tc>
          <w:tcPr>
            <w:tcW w:w="1803" w:type="dxa"/>
          </w:tcPr>
          <w:p w14:paraId="43B2850F" w14:textId="3EA0CF80" w:rsidR="00FA5D0B" w:rsidRPr="00896AA9" w:rsidRDefault="009F32B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1108</w:t>
            </w:r>
          </w:p>
        </w:tc>
        <w:tc>
          <w:tcPr>
            <w:tcW w:w="1803" w:type="dxa"/>
          </w:tcPr>
          <w:p w14:paraId="32A75B27" w14:textId="10E397FE" w:rsidR="00FA5D0B" w:rsidRPr="00896AA9" w:rsidRDefault="00FA5D0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9F32B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4.4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804" w:type="dxa"/>
          </w:tcPr>
          <w:p w14:paraId="5960C4AD" w14:textId="0546EC32" w:rsidR="00FA5D0B" w:rsidRPr="00896AA9" w:rsidRDefault="009F32B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5.6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</w:tr>
      <w:tr w:rsidR="00FA5D0B" w:rsidRPr="00896AA9" w14:paraId="253E3C53" w14:textId="77777777" w:rsidTr="008A2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742D617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4</w:t>
            </w:r>
          </w:p>
        </w:tc>
        <w:tc>
          <w:tcPr>
            <w:tcW w:w="1803" w:type="dxa"/>
          </w:tcPr>
          <w:p w14:paraId="7A1BEAB9" w14:textId="3E88D8AC" w:rsidR="00FA5D0B" w:rsidRPr="00896AA9" w:rsidRDefault="009F32B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1100</w:t>
            </w:r>
          </w:p>
        </w:tc>
        <w:tc>
          <w:tcPr>
            <w:tcW w:w="1803" w:type="dxa"/>
          </w:tcPr>
          <w:p w14:paraId="1C08A828" w14:textId="703B3DF3" w:rsidR="00FA5D0B" w:rsidRPr="00896AA9" w:rsidRDefault="009F32B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1155</w:t>
            </w:r>
          </w:p>
        </w:tc>
        <w:tc>
          <w:tcPr>
            <w:tcW w:w="1803" w:type="dxa"/>
          </w:tcPr>
          <w:p w14:paraId="1327BE35" w14:textId="746112CC" w:rsidR="00FA5D0B" w:rsidRPr="00896AA9" w:rsidRDefault="00FA5D0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07595D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5.2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804" w:type="dxa"/>
          </w:tcPr>
          <w:p w14:paraId="76B8A927" w14:textId="35C79A7B" w:rsidR="00FA5D0B" w:rsidRPr="00896AA9" w:rsidRDefault="0007595D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4.8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</w:tr>
      <w:tr w:rsidR="00FA5D0B" w:rsidRPr="00896AA9" w14:paraId="7A923B80" w14:textId="77777777" w:rsidTr="008A2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0448628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6</w:t>
            </w:r>
          </w:p>
        </w:tc>
        <w:tc>
          <w:tcPr>
            <w:tcW w:w="1803" w:type="dxa"/>
          </w:tcPr>
          <w:p w14:paraId="1FDB8B18" w14:textId="5AB03733" w:rsidR="00FA5D0B" w:rsidRPr="00896AA9" w:rsidRDefault="0066551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2583</w:t>
            </w:r>
          </w:p>
        </w:tc>
        <w:tc>
          <w:tcPr>
            <w:tcW w:w="1803" w:type="dxa"/>
          </w:tcPr>
          <w:p w14:paraId="4473D409" w14:textId="2B87BDF3" w:rsidR="00FA5D0B" w:rsidRPr="00896AA9" w:rsidRDefault="0066551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2403</w:t>
            </w:r>
          </w:p>
        </w:tc>
        <w:tc>
          <w:tcPr>
            <w:tcW w:w="1803" w:type="dxa"/>
          </w:tcPr>
          <w:p w14:paraId="2A9A3F94" w14:textId="77777777" w:rsidR="00FA5D0B" w:rsidRPr="00896AA9" w:rsidRDefault="00FA5D0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93.0%</w:t>
            </w:r>
          </w:p>
        </w:tc>
        <w:tc>
          <w:tcPr>
            <w:tcW w:w="1804" w:type="dxa"/>
          </w:tcPr>
          <w:p w14:paraId="7A85D03A" w14:textId="77777777" w:rsidR="00FA5D0B" w:rsidRPr="00896AA9" w:rsidRDefault="00FA5D0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7.0%</w:t>
            </w:r>
          </w:p>
        </w:tc>
      </w:tr>
      <w:tr w:rsidR="00FA5D0B" w:rsidRPr="00896AA9" w14:paraId="19418D06" w14:textId="77777777" w:rsidTr="008A23D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57019635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7</w:t>
            </w:r>
          </w:p>
        </w:tc>
        <w:tc>
          <w:tcPr>
            <w:tcW w:w="1803" w:type="dxa"/>
          </w:tcPr>
          <w:p w14:paraId="72EC6111" w14:textId="2D477CDC" w:rsidR="00FA5D0B" w:rsidRPr="00896AA9" w:rsidRDefault="002249CA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2438</w:t>
            </w:r>
          </w:p>
        </w:tc>
        <w:tc>
          <w:tcPr>
            <w:tcW w:w="1803" w:type="dxa"/>
          </w:tcPr>
          <w:p w14:paraId="7154C601" w14:textId="6016AE87" w:rsidR="00FA5D0B" w:rsidRPr="00896AA9" w:rsidRDefault="002249CA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2253</w:t>
            </w:r>
          </w:p>
        </w:tc>
        <w:tc>
          <w:tcPr>
            <w:tcW w:w="1803" w:type="dxa"/>
          </w:tcPr>
          <w:p w14:paraId="5C3D05E1" w14:textId="555191C2" w:rsidR="00FA5D0B" w:rsidRPr="00896AA9" w:rsidRDefault="00FA5D0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2249CA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2.4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804" w:type="dxa"/>
          </w:tcPr>
          <w:p w14:paraId="2C1769C6" w14:textId="714C6C75" w:rsidR="00FA5D0B" w:rsidRPr="00896AA9" w:rsidRDefault="002249CA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7.6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</w:tr>
      <w:tr w:rsidR="00FA5D0B" w:rsidRPr="00896AA9" w14:paraId="1198D01A" w14:textId="77777777" w:rsidTr="008A23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2CBEC96" w14:textId="77777777" w:rsidR="00FA5D0B" w:rsidRPr="00896AA9" w:rsidRDefault="00FA5D0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تصویر </w:t>
            </w:r>
            <w:r w:rsidRPr="00896AA9">
              <w:rPr>
                <w:rFonts w:asciiTheme="majorBidi" w:hAnsiTheme="majorBidi" w:cs="B Nazanin"/>
                <w:sz w:val="24"/>
                <w:szCs w:val="24"/>
              </w:rPr>
              <w:t>crop</w:t>
            </w:r>
          </w:p>
        </w:tc>
        <w:tc>
          <w:tcPr>
            <w:tcW w:w="1803" w:type="dxa"/>
          </w:tcPr>
          <w:p w14:paraId="643FDBF4" w14:textId="3A36FE22" w:rsidR="00FA5D0B" w:rsidRPr="00896AA9" w:rsidRDefault="002249CA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418</w:t>
            </w:r>
          </w:p>
        </w:tc>
        <w:tc>
          <w:tcPr>
            <w:tcW w:w="1803" w:type="dxa"/>
          </w:tcPr>
          <w:p w14:paraId="00E618F5" w14:textId="7BB5F98B" w:rsidR="00FA5D0B" w:rsidRPr="00896AA9" w:rsidRDefault="002249CA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413</w:t>
            </w:r>
          </w:p>
        </w:tc>
        <w:tc>
          <w:tcPr>
            <w:tcW w:w="1803" w:type="dxa"/>
          </w:tcPr>
          <w:p w14:paraId="1658160B" w14:textId="1A45B6F1" w:rsidR="00FA5D0B" w:rsidRPr="00896AA9" w:rsidRDefault="00FA5D0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</w:t>
            </w:r>
            <w:r w:rsidR="002249CA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8.8</w:t>
            </w: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  <w:tc>
          <w:tcPr>
            <w:tcW w:w="1804" w:type="dxa"/>
          </w:tcPr>
          <w:p w14:paraId="4C526FD3" w14:textId="55E61936" w:rsidR="00FA5D0B" w:rsidRPr="00896AA9" w:rsidRDefault="002249CA" w:rsidP="00896AA9">
            <w:pPr>
              <w:keepNext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1.2</w:t>
            </w:r>
            <w:r w:rsidR="00FA5D0B"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%</w:t>
            </w:r>
          </w:p>
        </w:tc>
      </w:tr>
      <w:bookmarkEnd w:id="6"/>
    </w:tbl>
    <w:p w14:paraId="094B8EBA" w14:textId="77777777" w:rsidR="0003495D" w:rsidRDefault="0003495D" w:rsidP="00896AA9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</w:p>
    <w:p w14:paraId="1AEEF6DA" w14:textId="3D8839B7" w:rsidR="00086CEA" w:rsidRPr="00896AA9" w:rsidRDefault="00FA5D0B" w:rsidP="008E5B31">
      <w:pPr>
        <w:jc w:val="center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میانگین دقت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95.0%</w:t>
      </w:r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میانگین خطا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5.0%</w:t>
      </w:r>
    </w:p>
    <w:p w14:paraId="43F36871" w14:textId="68C88A81" w:rsidR="003766FB" w:rsidRPr="00896AA9" w:rsidRDefault="00086CEA" w:rsidP="00896AA9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- </w:t>
      </w:r>
      <w:r w:rsidR="003766FB"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حال از وسط تصویر به مختصات </w:t>
      </w:r>
      <w:r w:rsidR="003766FB" w:rsidRPr="00896AA9">
        <w:rPr>
          <w:rFonts w:asciiTheme="majorBidi" w:hAnsiTheme="majorBidi" w:cs="B Nazanin"/>
          <w:b/>
          <w:bCs/>
          <w:sz w:val="24"/>
          <w:szCs w:val="24"/>
        </w:rPr>
        <w:t>[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1900:3300,1250:2400</w:t>
      </w:r>
      <w:r w:rsidR="003766FB" w:rsidRPr="00896AA9">
        <w:rPr>
          <w:rFonts w:asciiTheme="majorBidi" w:hAnsiTheme="majorBidi" w:cs="B Nazanin"/>
          <w:b/>
          <w:bCs/>
          <w:sz w:val="24"/>
          <w:szCs w:val="24"/>
        </w:rPr>
        <w:t>]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یک تصویر را جدا کرده و با داشتن دو تصویر و اعمال دو </w:t>
      </w:r>
      <w:proofErr w:type="spellStart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ترشهلد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متفاوت و جمع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آن‌ها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="008E5B31">
        <w:rPr>
          <w:rFonts w:asciiTheme="majorBidi" w:hAnsiTheme="majorBidi" w:cs="B Nazanin"/>
          <w:b/>
          <w:bCs/>
          <w:sz w:val="24"/>
          <w:szCs w:val="24"/>
          <w:rtl/>
        </w:rPr>
        <w:t xml:space="preserve">به مقدار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بهبودیافته‌تری</w:t>
      </w:r>
      <w:proofErr w:type="spellEnd"/>
      <w:r w:rsidR="008E5B31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می‌رسیم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.</w:t>
      </w:r>
    </w:p>
    <w:p w14:paraId="405E6D40" w14:textId="325ABDC4" w:rsidR="003766FB" w:rsidRDefault="003766FB" w:rsidP="00896AA9">
      <w:pPr>
        <w:jc w:val="both"/>
        <w:rPr>
          <w:rFonts w:asciiTheme="majorBidi" w:hAnsiTheme="majorBidi" w:cs="B Nazanin"/>
          <w:b/>
          <w:bCs/>
          <w:sz w:val="28"/>
          <w:szCs w:val="28"/>
          <w:rtl/>
        </w:rPr>
      </w:pPr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 xml:space="preserve">جدول ارزیابی تصویر </w:t>
      </w:r>
      <w:proofErr w:type="spellStart"/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>کراپ</w:t>
      </w:r>
      <w:proofErr w:type="spellEnd"/>
      <w:r w:rsidRPr="00896AA9">
        <w:rPr>
          <w:rFonts w:asciiTheme="majorBidi" w:hAnsiTheme="majorBidi" w:cs="B Nazanin"/>
          <w:b/>
          <w:bCs/>
          <w:sz w:val="28"/>
          <w:szCs w:val="28"/>
          <w:rtl/>
        </w:rPr>
        <w:t xml:space="preserve"> شده </w:t>
      </w:r>
      <w:r w:rsidR="00086CEA" w:rsidRPr="00896AA9">
        <w:rPr>
          <w:rFonts w:asciiTheme="majorBidi" w:hAnsiTheme="majorBidi" w:cs="B Nazanin"/>
          <w:b/>
          <w:bCs/>
          <w:sz w:val="28"/>
          <w:szCs w:val="28"/>
          <w:rtl/>
        </w:rPr>
        <w:t xml:space="preserve">با تصویر بدون </w:t>
      </w:r>
      <w:proofErr w:type="spellStart"/>
      <w:r w:rsidR="00086CEA" w:rsidRPr="00896AA9">
        <w:rPr>
          <w:rFonts w:asciiTheme="majorBidi" w:hAnsiTheme="majorBidi" w:cs="B Nazanin"/>
          <w:b/>
          <w:bCs/>
          <w:sz w:val="28"/>
          <w:szCs w:val="28"/>
          <w:rtl/>
        </w:rPr>
        <w:t>کراپ</w:t>
      </w:r>
      <w:proofErr w:type="spellEnd"/>
    </w:p>
    <w:p w14:paraId="1BB9B306" w14:textId="06246A1A" w:rsidR="008E5B31" w:rsidRPr="008E5B31" w:rsidRDefault="008E5B31" w:rsidP="008E5B31">
      <w:pPr>
        <w:pStyle w:val="a4"/>
        <w:rPr>
          <w:rFonts w:asciiTheme="majorBidi" w:hAnsiTheme="majorBidi" w:cs="B Nazanin"/>
          <w:b/>
          <w:bCs/>
          <w:sz w:val="28"/>
          <w:szCs w:val="28"/>
          <w:rtl/>
        </w:rPr>
      </w:pPr>
      <w:r w:rsidRPr="008E5B31">
        <w:rPr>
          <w:rFonts w:cs="B Nazanin"/>
          <w:b/>
          <w:bCs/>
          <w:rtl/>
          <w:lang w:bidi="ar-SA"/>
        </w:rPr>
        <w:t>جدول ارز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اب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/>
          <w:b/>
          <w:bCs/>
          <w:rtl/>
          <w:lang w:bidi="ar-SA"/>
        </w:rPr>
        <w:t xml:space="preserve"> تصو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ر</w:t>
      </w:r>
      <w:r w:rsidRPr="008E5B31">
        <w:rPr>
          <w:rFonts w:cs="B Nazanin"/>
          <w:b/>
          <w:bCs/>
          <w:rtl/>
          <w:lang w:bidi="ar-SA"/>
        </w:rPr>
        <w:t xml:space="preserve"> کراپ شده با تصو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ر</w:t>
      </w:r>
      <w:r w:rsidRPr="008E5B31">
        <w:rPr>
          <w:rFonts w:cs="B Nazanin"/>
          <w:b/>
          <w:bCs/>
          <w:rtl/>
          <w:lang w:bidi="ar-SA"/>
        </w:rPr>
        <w:t xml:space="preserve"> بدون کراپ</w:t>
      </w:r>
    </w:p>
    <w:tbl>
      <w:tblPr>
        <w:tblStyle w:val="GridTable6Colorful-Accent6"/>
        <w:bidiVisual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3766FB" w:rsidRPr="00896AA9" w14:paraId="5B26FE6A" w14:textId="77777777" w:rsidTr="00376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D9B7CF5" w14:textId="77777777" w:rsidR="003766FB" w:rsidRPr="00896AA9" w:rsidRDefault="003766F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</w:p>
        </w:tc>
        <w:tc>
          <w:tcPr>
            <w:tcW w:w="1803" w:type="dxa"/>
          </w:tcPr>
          <w:p w14:paraId="5115B9EA" w14:textId="77777777" w:rsidR="003766FB" w:rsidRPr="00896AA9" w:rsidRDefault="003766F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شمارش دستی</w:t>
            </w:r>
          </w:p>
        </w:tc>
        <w:tc>
          <w:tcPr>
            <w:tcW w:w="1803" w:type="dxa"/>
          </w:tcPr>
          <w:p w14:paraId="498A2A09" w14:textId="77777777" w:rsidR="003766FB" w:rsidRPr="00896AA9" w:rsidRDefault="003766F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شمارش </w:t>
            </w:r>
            <w:proofErr w:type="spellStart"/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الگوریتم</w:t>
            </w:r>
            <w:proofErr w:type="spellEnd"/>
          </w:p>
        </w:tc>
        <w:tc>
          <w:tcPr>
            <w:tcW w:w="1803" w:type="dxa"/>
          </w:tcPr>
          <w:p w14:paraId="547B87EA" w14:textId="77777777" w:rsidR="003766FB" w:rsidRPr="00896AA9" w:rsidRDefault="003766F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دقت</w:t>
            </w:r>
          </w:p>
        </w:tc>
        <w:tc>
          <w:tcPr>
            <w:tcW w:w="1804" w:type="dxa"/>
          </w:tcPr>
          <w:p w14:paraId="221A0463" w14:textId="77777777" w:rsidR="003766FB" w:rsidRPr="00896AA9" w:rsidRDefault="003766FB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خطا</w:t>
            </w:r>
          </w:p>
        </w:tc>
      </w:tr>
      <w:tr w:rsidR="003766FB" w:rsidRPr="00896AA9" w14:paraId="76C43697" w14:textId="77777777" w:rsidTr="00376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01FB080C" w14:textId="5EEB0297" w:rsidR="003766FB" w:rsidRPr="00896AA9" w:rsidRDefault="003766F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7</w:t>
            </w:r>
          </w:p>
        </w:tc>
        <w:tc>
          <w:tcPr>
            <w:tcW w:w="1803" w:type="dxa"/>
          </w:tcPr>
          <w:p w14:paraId="1670582E" w14:textId="25A81373" w:rsidR="003766FB" w:rsidRPr="00896AA9" w:rsidRDefault="003766F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2438</w:t>
            </w:r>
          </w:p>
        </w:tc>
        <w:tc>
          <w:tcPr>
            <w:tcW w:w="1803" w:type="dxa"/>
          </w:tcPr>
          <w:p w14:paraId="6EF38971" w14:textId="25F88E60" w:rsidR="003766FB" w:rsidRPr="00896AA9" w:rsidRDefault="003766F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2253</w:t>
            </w:r>
          </w:p>
        </w:tc>
        <w:tc>
          <w:tcPr>
            <w:tcW w:w="1803" w:type="dxa"/>
          </w:tcPr>
          <w:p w14:paraId="0FECB5C1" w14:textId="11AC67CC" w:rsidR="003766FB" w:rsidRPr="00896AA9" w:rsidRDefault="003766F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92.4%</w:t>
            </w:r>
          </w:p>
        </w:tc>
        <w:tc>
          <w:tcPr>
            <w:tcW w:w="1804" w:type="dxa"/>
          </w:tcPr>
          <w:p w14:paraId="070570C7" w14:textId="46D9FB1E" w:rsidR="003766FB" w:rsidRPr="00896AA9" w:rsidRDefault="003766FB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7.6%</w:t>
            </w:r>
          </w:p>
        </w:tc>
      </w:tr>
      <w:tr w:rsidR="003766FB" w:rsidRPr="00896AA9" w14:paraId="6C8A718D" w14:textId="77777777" w:rsidTr="00376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06F36D0" w14:textId="78E94A4E" w:rsidR="003766FB" w:rsidRPr="00896AA9" w:rsidRDefault="003766FB" w:rsidP="00896AA9">
            <w:pPr>
              <w:jc w:val="both"/>
              <w:rPr>
                <w:rFonts w:asciiTheme="majorBidi" w:hAnsiTheme="majorBidi" w:cs="B Nazanin"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تصویر 7 </w:t>
            </w:r>
            <w:proofErr w:type="spellStart"/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کراپ</w:t>
            </w:r>
            <w:proofErr w:type="spellEnd"/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 شده</w:t>
            </w:r>
          </w:p>
        </w:tc>
        <w:tc>
          <w:tcPr>
            <w:tcW w:w="1803" w:type="dxa"/>
          </w:tcPr>
          <w:p w14:paraId="2596C26C" w14:textId="379F115D" w:rsidR="003766FB" w:rsidRPr="00896AA9" w:rsidRDefault="003766F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2438</w:t>
            </w:r>
          </w:p>
        </w:tc>
        <w:tc>
          <w:tcPr>
            <w:tcW w:w="1803" w:type="dxa"/>
          </w:tcPr>
          <w:p w14:paraId="23AD828D" w14:textId="40E0AC71" w:rsidR="003766FB" w:rsidRPr="00896AA9" w:rsidRDefault="003766F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2340</w:t>
            </w:r>
          </w:p>
        </w:tc>
        <w:tc>
          <w:tcPr>
            <w:tcW w:w="1803" w:type="dxa"/>
          </w:tcPr>
          <w:p w14:paraId="5276227B" w14:textId="51BF5A62" w:rsidR="003766FB" w:rsidRPr="00896AA9" w:rsidRDefault="003766F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96.0%</w:t>
            </w:r>
          </w:p>
        </w:tc>
        <w:tc>
          <w:tcPr>
            <w:tcW w:w="1804" w:type="dxa"/>
          </w:tcPr>
          <w:p w14:paraId="1915988F" w14:textId="17633A18" w:rsidR="003766FB" w:rsidRPr="00896AA9" w:rsidRDefault="003766FB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4.0%</w:t>
            </w:r>
          </w:p>
        </w:tc>
      </w:tr>
    </w:tbl>
    <w:p w14:paraId="36673235" w14:textId="0F517126" w:rsidR="000D0C67" w:rsidRPr="00896AA9" w:rsidRDefault="000D0C67" w:rsidP="00896AA9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</w:p>
    <w:p w14:paraId="2BDD1DBF" w14:textId="3E071D3F" w:rsidR="003766FB" w:rsidRPr="00896AA9" w:rsidRDefault="000B5741" w:rsidP="008E5B31">
      <w:pPr>
        <w:jc w:val="both"/>
        <w:rPr>
          <w:rFonts w:asciiTheme="majorBidi" w:hAnsiTheme="majorBidi" w:cs="B Nazanin"/>
          <w:b/>
          <w:bCs/>
          <w:sz w:val="24"/>
          <w:szCs w:val="24"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میزان بهبود خطا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3.6%</w:t>
      </w:r>
    </w:p>
    <w:p w14:paraId="574E1AE9" w14:textId="3411795F" w:rsidR="00D30EEC" w:rsidRPr="00896AA9" w:rsidRDefault="00C52AA0" w:rsidP="00896AA9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اندازه قطر دایره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500</w:t>
      </w:r>
      <m:oMath>
        <m:r>
          <m:rPr>
            <m:sty m:val="bi"/>
          </m:rPr>
          <w:rPr>
            <w:rFonts w:ascii="Cambria Math" w:hAnsi="Cambria Math" w:cs="B Nazanin"/>
            <w:sz w:val="24"/>
            <w:szCs w:val="24"/>
            <w:rtl/>
          </w:rPr>
          <m:t xml:space="preserve"> </m:t>
        </m:r>
        <m:r>
          <m:rPr>
            <m:sty m:val="bi"/>
          </m:rPr>
          <w:rPr>
            <w:rFonts w:ascii="Cambria Math" w:hAnsi="Cambria Math" w:cs="Cambria Math" w:hint="cs"/>
            <w:sz w:val="24"/>
            <w:szCs w:val="24"/>
            <w:rtl/>
          </w:rPr>
          <m:t>μ</m:t>
        </m:r>
        <m:r>
          <m:rPr>
            <m:sty m:val="bi"/>
          </m:rPr>
          <w:rPr>
            <w:rFonts w:ascii="Cambria Math" w:hAnsi="Cambria Math" w:cs="B Nazanin"/>
            <w:sz w:val="24"/>
            <w:szCs w:val="24"/>
          </w:rPr>
          <m:t>m</m:t>
        </m:r>
      </m:oMath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اندازه قطر دایره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2680 pixel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:</w:t>
      </w:r>
      <w:r w:rsidR="000758BD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اندازه هر </w:t>
      </w:r>
      <w:proofErr w:type="spellStart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>پیکسل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=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 xml:space="preserve">0.186 </w:t>
      </w:r>
      <m:oMath>
        <m:r>
          <m:rPr>
            <m:sty m:val="bi"/>
          </m:rPr>
          <w:rPr>
            <w:rFonts w:ascii="Cambria Math" w:hAnsi="Cambria Math" w:cs="Cambria Math" w:hint="cs"/>
            <w:sz w:val="24"/>
            <w:szCs w:val="24"/>
            <w:rtl/>
          </w:rPr>
          <m:t>μ</m:t>
        </m:r>
        <m:r>
          <m:rPr>
            <m:sty m:val="bi"/>
          </m:rPr>
          <w:rPr>
            <w:rFonts w:ascii="Cambria Math" w:hAnsi="Cambria Math" w:cs="B Nazanin"/>
            <w:sz w:val="24"/>
            <w:szCs w:val="24"/>
          </w:rPr>
          <m:t>m</m:t>
        </m:r>
      </m:oMath>
      <w:r w:rsidRPr="00896AA9">
        <w:rPr>
          <w:rFonts w:asciiTheme="majorBidi" w:hAnsiTheme="majorBidi" w:cs="B Nazanin"/>
          <w:b/>
          <w:bCs/>
          <w:sz w:val="24"/>
          <w:szCs w:val="24"/>
        </w:rPr>
        <w:t xml:space="preserve"> </w:t>
      </w:r>
    </w:p>
    <w:p w14:paraId="1739809C" w14:textId="77777777" w:rsidR="00035682" w:rsidRDefault="00035682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</w:p>
    <w:p w14:paraId="60F051CF" w14:textId="77777777" w:rsidR="008E5B31" w:rsidRDefault="008E5B31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</w:p>
    <w:p w14:paraId="7E7F4B96" w14:textId="77777777" w:rsidR="008E5B31" w:rsidRDefault="008E5B31" w:rsidP="00896AA9">
      <w:pPr>
        <w:jc w:val="both"/>
        <w:rPr>
          <w:rFonts w:asciiTheme="majorBidi" w:hAnsiTheme="majorBidi" w:cs="B Nazanin"/>
          <w:sz w:val="24"/>
          <w:szCs w:val="24"/>
          <w:rtl/>
        </w:rPr>
      </w:pPr>
    </w:p>
    <w:p w14:paraId="30AB26FA" w14:textId="0EE102A9" w:rsidR="00D30EEC" w:rsidRPr="008E5B31" w:rsidRDefault="008E5B31" w:rsidP="008E5B31">
      <w:pPr>
        <w:pStyle w:val="a4"/>
        <w:rPr>
          <w:rFonts w:asciiTheme="majorBidi" w:hAnsiTheme="majorBidi" w:cs="B Nazanin"/>
          <w:b/>
          <w:bCs/>
          <w:sz w:val="28"/>
          <w:szCs w:val="28"/>
          <w:rtl/>
        </w:rPr>
      </w:pPr>
      <w:r w:rsidRPr="008E5B31">
        <w:rPr>
          <w:rFonts w:cs="B Nazanin"/>
          <w:b/>
          <w:bCs/>
          <w:rtl/>
          <w:lang w:bidi="ar-SA"/>
        </w:rPr>
        <w:lastRenderedPageBreak/>
        <w:t>جدول م</w:t>
      </w:r>
      <w:r w:rsidRPr="008E5B31">
        <w:rPr>
          <w:rFonts w:cs="B Nazanin" w:hint="cs"/>
          <w:b/>
          <w:bCs/>
          <w:rtl/>
          <w:lang w:bidi="ar-SA"/>
        </w:rPr>
        <w:t>ی</w:t>
      </w:r>
      <w:r w:rsidRPr="008E5B31">
        <w:rPr>
          <w:rFonts w:cs="B Nazanin" w:hint="eastAsia"/>
          <w:b/>
          <w:bCs/>
          <w:rtl/>
          <w:lang w:bidi="ar-SA"/>
        </w:rPr>
        <w:t>زان</w:t>
      </w:r>
      <w:r w:rsidRPr="008E5B31">
        <w:rPr>
          <w:rFonts w:cs="B Nazanin"/>
          <w:b/>
          <w:bCs/>
          <w:rtl/>
          <w:lang w:bidi="ar-SA"/>
        </w:rPr>
        <w:t xml:space="preserve"> شعاع </w:t>
      </w:r>
      <w:r w:rsidR="00924F6C">
        <w:rPr>
          <w:rFonts w:cs="B Nazanin"/>
          <w:b/>
          <w:bCs/>
          <w:rtl/>
          <w:lang w:bidi="ar-SA"/>
        </w:rPr>
        <w:t>گلبول‌های</w:t>
      </w:r>
      <w:r w:rsidRPr="008E5B31">
        <w:rPr>
          <w:rFonts w:cs="B Nazanin"/>
          <w:b/>
          <w:bCs/>
          <w:rtl/>
          <w:lang w:bidi="ar-SA"/>
        </w:rPr>
        <w:t xml:space="preserve"> قرمز</w:t>
      </w:r>
    </w:p>
    <w:tbl>
      <w:tblPr>
        <w:tblStyle w:val="GridTable6Colorful-Accent6"/>
        <w:bidiVisual/>
        <w:tblW w:w="0" w:type="auto"/>
        <w:tblLook w:val="04A0" w:firstRow="1" w:lastRow="0" w:firstColumn="1" w:lastColumn="0" w:noHBand="0" w:noVBand="1"/>
      </w:tblPr>
      <w:tblGrid>
        <w:gridCol w:w="1741"/>
        <w:gridCol w:w="2026"/>
        <w:gridCol w:w="1717"/>
        <w:gridCol w:w="1876"/>
        <w:gridCol w:w="1656"/>
      </w:tblGrid>
      <w:tr w:rsidR="00E367D4" w:rsidRPr="00896AA9" w14:paraId="66DF8B4A" w14:textId="4BDB5076" w:rsidTr="00E367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6F82FEA8" w14:textId="77777777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</w:p>
        </w:tc>
        <w:tc>
          <w:tcPr>
            <w:tcW w:w="2026" w:type="dxa"/>
          </w:tcPr>
          <w:p w14:paraId="0F7072F0" w14:textId="1D69F0FA" w:rsidR="00E367D4" w:rsidRPr="00896AA9" w:rsidRDefault="00E367D4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 xml:space="preserve">میانگین </w:t>
            </w:r>
            <w:r w:rsidR="000758BD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شعاع (</w:t>
            </w: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</w:rPr>
              <w:t>pixel</w:t>
            </w: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)</w:t>
            </w:r>
          </w:p>
        </w:tc>
        <w:tc>
          <w:tcPr>
            <w:tcW w:w="1717" w:type="dxa"/>
          </w:tcPr>
          <w:p w14:paraId="337102A8" w14:textId="6231A234" w:rsidR="00E367D4" w:rsidRPr="00896AA9" w:rsidRDefault="00E367D4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میانگین شعاع (</w:t>
            </w:r>
            <m:oMath>
              <m:r>
                <m:rPr>
                  <m:sty m:val="bi"/>
                </m:rPr>
                <w:rPr>
                  <w:rFonts w:ascii="Cambria Math" w:hAnsi="Cambria Math" w:cs="Cambria Math" w:hint="cs"/>
                  <w:sz w:val="28"/>
                  <w:szCs w:val="28"/>
                  <w:rtl/>
                </w:rPr>
                <m:t>μ</m:t>
              </m:r>
              <m:r>
                <m:rPr>
                  <m:sty m:val="bi"/>
                </m:rPr>
                <w:rPr>
                  <w:rFonts w:ascii="Cambria Math" w:hAnsi="Cambria Math" w:cs="B Nazanin"/>
                  <w:sz w:val="28"/>
                  <w:szCs w:val="28"/>
                </w:rPr>
                <m:t>m</m:t>
              </m:r>
            </m:oMath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)</w:t>
            </w:r>
          </w:p>
        </w:tc>
        <w:tc>
          <w:tcPr>
            <w:tcW w:w="1876" w:type="dxa"/>
          </w:tcPr>
          <w:p w14:paraId="67F6170F" w14:textId="044E7AE5" w:rsidR="00E367D4" w:rsidRPr="00896AA9" w:rsidRDefault="00E367D4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proofErr w:type="spellStart"/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واریانس</w:t>
            </w:r>
            <w:proofErr w:type="spellEnd"/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 xml:space="preserve"> </w:t>
            </w:r>
            <w:r w:rsidR="000758BD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شعاع (</w:t>
            </w: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</w:rPr>
              <w:t>pixel</w:t>
            </w:r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)</w:t>
            </w:r>
          </w:p>
        </w:tc>
        <w:tc>
          <w:tcPr>
            <w:tcW w:w="1656" w:type="dxa"/>
          </w:tcPr>
          <w:p w14:paraId="37AA932A" w14:textId="086A4339" w:rsidR="00E367D4" w:rsidRPr="00896AA9" w:rsidRDefault="00E367D4" w:rsidP="00896AA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sz w:val="28"/>
                <w:szCs w:val="28"/>
                <w:rtl/>
              </w:rPr>
            </w:pPr>
            <w:proofErr w:type="spellStart"/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واریانس</w:t>
            </w:r>
            <w:proofErr w:type="spellEnd"/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 xml:space="preserve"> شعاع (</w:t>
            </w:r>
            <m:oMath>
              <m:r>
                <m:rPr>
                  <m:sty m:val="bi"/>
                </m:rPr>
                <w:rPr>
                  <w:rFonts w:ascii="Cambria Math" w:hAnsi="Cambria Math" w:cs="Cambria Math" w:hint="cs"/>
                  <w:sz w:val="28"/>
                  <w:szCs w:val="28"/>
                  <w:rtl/>
                </w:rPr>
                <m:t>μ</m:t>
              </m:r>
              <m:r>
                <m:rPr>
                  <m:sty m:val="bi"/>
                </m:rPr>
                <w:rPr>
                  <w:rFonts w:ascii="Cambria Math" w:hAnsi="Cambria Math" w:cs="B Nazanin"/>
                  <w:sz w:val="28"/>
                  <w:szCs w:val="28"/>
                </w:rPr>
                <m:t>m</m:t>
              </m:r>
            </m:oMath>
            <w:r w:rsidRPr="00896AA9"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  <w:t>)</w:t>
            </w:r>
          </w:p>
        </w:tc>
      </w:tr>
      <w:tr w:rsidR="00E367D4" w:rsidRPr="00896AA9" w14:paraId="15AE4B65" w14:textId="25DC72FF" w:rsidTr="00E36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28EF84DA" w14:textId="51CD4F06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1</w:t>
            </w:r>
          </w:p>
        </w:tc>
        <w:tc>
          <w:tcPr>
            <w:tcW w:w="2026" w:type="dxa"/>
          </w:tcPr>
          <w:p w14:paraId="07C8796A" w14:textId="54B73132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17.12</w:t>
            </w:r>
          </w:p>
        </w:tc>
        <w:tc>
          <w:tcPr>
            <w:tcW w:w="1717" w:type="dxa"/>
          </w:tcPr>
          <w:p w14:paraId="6BA14D7E" w14:textId="43116BE1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3.18</w:t>
            </w:r>
          </w:p>
        </w:tc>
        <w:tc>
          <w:tcPr>
            <w:tcW w:w="1876" w:type="dxa"/>
          </w:tcPr>
          <w:p w14:paraId="30E67F4C" w14:textId="117FB722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2.48</w:t>
            </w:r>
          </w:p>
        </w:tc>
        <w:tc>
          <w:tcPr>
            <w:tcW w:w="1656" w:type="dxa"/>
          </w:tcPr>
          <w:p w14:paraId="15347815" w14:textId="33FA504D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0.46</w:t>
            </w:r>
          </w:p>
        </w:tc>
      </w:tr>
      <w:tr w:rsidR="00E367D4" w:rsidRPr="00896AA9" w14:paraId="45D2EAE6" w14:textId="18EF7022" w:rsidTr="00E36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5A8F31CA" w14:textId="3730641C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2</w:t>
            </w:r>
          </w:p>
        </w:tc>
        <w:tc>
          <w:tcPr>
            <w:tcW w:w="2026" w:type="dxa"/>
          </w:tcPr>
          <w:p w14:paraId="4275F2E4" w14:textId="35D24B08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16.36</w:t>
            </w:r>
          </w:p>
        </w:tc>
        <w:tc>
          <w:tcPr>
            <w:tcW w:w="1717" w:type="dxa"/>
          </w:tcPr>
          <w:p w14:paraId="3B667DAC" w14:textId="4AE61690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3.04</w:t>
            </w:r>
          </w:p>
        </w:tc>
        <w:tc>
          <w:tcPr>
            <w:tcW w:w="1876" w:type="dxa"/>
          </w:tcPr>
          <w:p w14:paraId="41F3ECDE" w14:textId="2626D92E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2.22</w:t>
            </w:r>
          </w:p>
        </w:tc>
        <w:tc>
          <w:tcPr>
            <w:tcW w:w="1656" w:type="dxa"/>
          </w:tcPr>
          <w:p w14:paraId="34AD8C2A" w14:textId="7819657F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0.41</w:t>
            </w:r>
          </w:p>
        </w:tc>
      </w:tr>
      <w:tr w:rsidR="00E367D4" w:rsidRPr="00896AA9" w14:paraId="6919378E" w14:textId="00E6E980" w:rsidTr="00E36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478A42C2" w14:textId="4C5D7CFC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3</w:t>
            </w:r>
          </w:p>
        </w:tc>
        <w:tc>
          <w:tcPr>
            <w:tcW w:w="2026" w:type="dxa"/>
          </w:tcPr>
          <w:p w14:paraId="1E2FF813" w14:textId="4D89B756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16.79</w:t>
            </w:r>
          </w:p>
        </w:tc>
        <w:tc>
          <w:tcPr>
            <w:tcW w:w="1717" w:type="dxa"/>
          </w:tcPr>
          <w:p w14:paraId="432FB782" w14:textId="6BB1609E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3.12</w:t>
            </w:r>
          </w:p>
        </w:tc>
        <w:tc>
          <w:tcPr>
            <w:tcW w:w="1876" w:type="dxa"/>
          </w:tcPr>
          <w:p w14:paraId="314CC473" w14:textId="65EFFFA8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2.23</w:t>
            </w:r>
          </w:p>
        </w:tc>
        <w:tc>
          <w:tcPr>
            <w:tcW w:w="1656" w:type="dxa"/>
          </w:tcPr>
          <w:p w14:paraId="3598767E" w14:textId="003BC996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0.41</w:t>
            </w:r>
          </w:p>
        </w:tc>
      </w:tr>
      <w:tr w:rsidR="00E367D4" w:rsidRPr="00896AA9" w14:paraId="2FED3AC3" w14:textId="350692F2" w:rsidTr="00E36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0775433E" w14:textId="20D3BC0B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4</w:t>
            </w:r>
          </w:p>
        </w:tc>
        <w:tc>
          <w:tcPr>
            <w:tcW w:w="2026" w:type="dxa"/>
          </w:tcPr>
          <w:p w14:paraId="38A15048" w14:textId="3F16F56F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16.82</w:t>
            </w:r>
          </w:p>
        </w:tc>
        <w:tc>
          <w:tcPr>
            <w:tcW w:w="1717" w:type="dxa"/>
          </w:tcPr>
          <w:p w14:paraId="451AD810" w14:textId="5A6AC3A7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3.13</w:t>
            </w:r>
          </w:p>
        </w:tc>
        <w:tc>
          <w:tcPr>
            <w:tcW w:w="1876" w:type="dxa"/>
          </w:tcPr>
          <w:p w14:paraId="1F919AD2" w14:textId="189FCA26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2.10</w:t>
            </w:r>
          </w:p>
        </w:tc>
        <w:tc>
          <w:tcPr>
            <w:tcW w:w="1656" w:type="dxa"/>
          </w:tcPr>
          <w:p w14:paraId="584024AE" w14:textId="49D0177B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0.39</w:t>
            </w:r>
          </w:p>
        </w:tc>
      </w:tr>
      <w:tr w:rsidR="00E367D4" w:rsidRPr="00896AA9" w14:paraId="0CDB4074" w14:textId="2FCC0E17" w:rsidTr="00E36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4F8B9840" w14:textId="6E730F29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6</w:t>
            </w:r>
          </w:p>
        </w:tc>
        <w:tc>
          <w:tcPr>
            <w:tcW w:w="2026" w:type="dxa"/>
          </w:tcPr>
          <w:p w14:paraId="395CAC29" w14:textId="0DDF11CD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  <w:rtl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15.77</w:t>
            </w:r>
          </w:p>
        </w:tc>
        <w:tc>
          <w:tcPr>
            <w:tcW w:w="1717" w:type="dxa"/>
          </w:tcPr>
          <w:p w14:paraId="714FD3E9" w14:textId="29042D7E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2.93</w:t>
            </w:r>
          </w:p>
        </w:tc>
        <w:tc>
          <w:tcPr>
            <w:tcW w:w="1876" w:type="dxa"/>
          </w:tcPr>
          <w:p w14:paraId="334583BA" w14:textId="31DFC9DC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1.42</w:t>
            </w:r>
          </w:p>
        </w:tc>
        <w:tc>
          <w:tcPr>
            <w:tcW w:w="1656" w:type="dxa"/>
          </w:tcPr>
          <w:p w14:paraId="42454AE4" w14:textId="554B4690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0.26</w:t>
            </w:r>
          </w:p>
        </w:tc>
      </w:tr>
      <w:tr w:rsidR="00E367D4" w:rsidRPr="00896AA9" w14:paraId="728801D2" w14:textId="7756F20E" w:rsidTr="00E367D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5244595D" w14:textId="4F1977BA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>تصویر 7</w:t>
            </w:r>
          </w:p>
        </w:tc>
        <w:tc>
          <w:tcPr>
            <w:tcW w:w="2026" w:type="dxa"/>
          </w:tcPr>
          <w:p w14:paraId="2325199B" w14:textId="06057C3E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15.44</w:t>
            </w:r>
          </w:p>
        </w:tc>
        <w:tc>
          <w:tcPr>
            <w:tcW w:w="1717" w:type="dxa"/>
          </w:tcPr>
          <w:p w14:paraId="6B1B6B22" w14:textId="4207B0AD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2.87</w:t>
            </w:r>
          </w:p>
        </w:tc>
        <w:tc>
          <w:tcPr>
            <w:tcW w:w="1876" w:type="dxa"/>
          </w:tcPr>
          <w:p w14:paraId="61541A76" w14:textId="1E818D6E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1.06</w:t>
            </w:r>
          </w:p>
        </w:tc>
        <w:tc>
          <w:tcPr>
            <w:tcW w:w="1656" w:type="dxa"/>
          </w:tcPr>
          <w:p w14:paraId="5D90EC22" w14:textId="18D060CA" w:rsidR="00E367D4" w:rsidRPr="00896AA9" w:rsidRDefault="00E367D4" w:rsidP="00896AA9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0.19</w:t>
            </w:r>
          </w:p>
        </w:tc>
      </w:tr>
      <w:tr w:rsidR="00E367D4" w:rsidRPr="00896AA9" w14:paraId="644D2569" w14:textId="1BBFC7AB" w:rsidTr="00E367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1" w:type="dxa"/>
          </w:tcPr>
          <w:p w14:paraId="66BAD723" w14:textId="1F1300B3" w:rsidR="00E367D4" w:rsidRPr="00896AA9" w:rsidRDefault="00E367D4" w:rsidP="00896AA9">
            <w:pPr>
              <w:jc w:val="both"/>
              <w:rPr>
                <w:rFonts w:asciiTheme="majorBidi" w:hAnsiTheme="majorBidi" w:cs="B Nazanin"/>
                <w:b w:val="0"/>
                <w:bCs w:val="0"/>
                <w:sz w:val="28"/>
                <w:szCs w:val="28"/>
                <w:rtl/>
              </w:rPr>
            </w:pPr>
            <w:r w:rsidRPr="00896AA9">
              <w:rPr>
                <w:rFonts w:asciiTheme="majorBidi" w:hAnsiTheme="majorBidi" w:cs="B Nazanin"/>
                <w:sz w:val="24"/>
                <w:szCs w:val="24"/>
                <w:rtl/>
              </w:rPr>
              <w:t xml:space="preserve">تصویر </w:t>
            </w:r>
            <w:r w:rsidRPr="00896AA9">
              <w:rPr>
                <w:rFonts w:asciiTheme="majorBidi" w:hAnsiTheme="majorBidi" w:cs="B Nazanin"/>
                <w:sz w:val="24"/>
                <w:szCs w:val="24"/>
              </w:rPr>
              <w:t>crop</w:t>
            </w:r>
          </w:p>
        </w:tc>
        <w:tc>
          <w:tcPr>
            <w:tcW w:w="2026" w:type="dxa"/>
          </w:tcPr>
          <w:p w14:paraId="28DC51AD" w14:textId="5C5E5709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16.59</w:t>
            </w:r>
          </w:p>
        </w:tc>
        <w:tc>
          <w:tcPr>
            <w:tcW w:w="1717" w:type="dxa"/>
          </w:tcPr>
          <w:p w14:paraId="47EB2106" w14:textId="33809624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3.08</w:t>
            </w:r>
          </w:p>
        </w:tc>
        <w:tc>
          <w:tcPr>
            <w:tcW w:w="1876" w:type="dxa"/>
          </w:tcPr>
          <w:p w14:paraId="27362C45" w14:textId="15E9DDB5" w:rsidR="00E367D4" w:rsidRPr="00896AA9" w:rsidRDefault="00E367D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1.67</w:t>
            </w:r>
          </w:p>
        </w:tc>
        <w:tc>
          <w:tcPr>
            <w:tcW w:w="1656" w:type="dxa"/>
          </w:tcPr>
          <w:p w14:paraId="275BB381" w14:textId="331C8DEE" w:rsidR="00E367D4" w:rsidRPr="00896AA9" w:rsidRDefault="00511124" w:rsidP="00896AA9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="B Nazanin"/>
                <w:b/>
                <w:bCs/>
                <w:sz w:val="24"/>
                <w:szCs w:val="24"/>
              </w:rPr>
            </w:pPr>
            <w:r w:rsidRPr="00896AA9">
              <w:rPr>
                <w:rFonts w:asciiTheme="majorBidi" w:hAnsiTheme="majorBidi" w:cs="B Nazanin"/>
                <w:b/>
                <w:bCs/>
                <w:sz w:val="24"/>
                <w:szCs w:val="24"/>
              </w:rPr>
              <w:t>0.31</w:t>
            </w:r>
          </w:p>
        </w:tc>
      </w:tr>
    </w:tbl>
    <w:p w14:paraId="59409C37" w14:textId="77777777" w:rsidR="00750B29" w:rsidRPr="00896AA9" w:rsidRDefault="00750B29" w:rsidP="00896AA9">
      <w:pPr>
        <w:jc w:val="both"/>
        <w:rPr>
          <w:rFonts w:asciiTheme="majorBidi" w:hAnsiTheme="majorBidi" w:cs="B Nazanin"/>
          <w:sz w:val="24"/>
          <w:szCs w:val="24"/>
        </w:rPr>
      </w:pPr>
    </w:p>
    <w:p w14:paraId="145D437F" w14:textId="27033914" w:rsidR="00C47512" w:rsidRPr="008E5B31" w:rsidRDefault="00FA5D0B" w:rsidP="008E5B31">
      <w:pPr>
        <w:jc w:val="both"/>
        <w:rPr>
          <w:rFonts w:asciiTheme="majorBidi" w:hAnsiTheme="majorBidi" w:cs="B Nazanin"/>
          <w:b/>
          <w:bCs/>
          <w:sz w:val="24"/>
          <w:szCs w:val="24"/>
          <w:rtl/>
        </w:rPr>
      </w:pP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نکته: در اینجا چندین پارامتر مختلف وجود دارد که بر میزان دقت شمارش </w:t>
      </w:r>
      <w:r w:rsidR="00D30F46">
        <w:rPr>
          <w:rFonts w:asciiTheme="majorBidi" w:hAnsiTheme="majorBidi" w:cs="B Nazanin"/>
          <w:b/>
          <w:bCs/>
          <w:sz w:val="24"/>
          <w:szCs w:val="24"/>
          <w:rtl/>
        </w:rPr>
        <w:t>تأثیرگذار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است مانند میزان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threshold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و اندازه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component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ها و اندازه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structure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برای عملیات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morphology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و یا تعداد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iteration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برای عملیات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opening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و یا برای بهتر شدن نتیجه </w:t>
      </w:r>
      <w:proofErr w:type="spellStart"/>
      <w:r w:rsidR="00924F6C">
        <w:rPr>
          <w:rFonts w:asciiTheme="majorBidi" w:hAnsiTheme="majorBidi" w:cs="B Nazanin"/>
          <w:b/>
          <w:bCs/>
          <w:sz w:val="24"/>
          <w:szCs w:val="24"/>
          <w:rtl/>
        </w:rPr>
        <w:t>می‌توان</w:t>
      </w:r>
      <w:proofErr w:type="spellEnd"/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کارهایی </w:t>
      </w:r>
      <w:r w:rsidR="00D30F46">
        <w:rPr>
          <w:rFonts w:asciiTheme="majorBidi" w:hAnsiTheme="majorBidi" w:cs="B Nazanin"/>
          <w:b/>
          <w:bCs/>
          <w:sz w:val="24"/>
          <w:szCs w:val="24"/>
          <w:rtl/>
        </w:rPr>
        <w:t>ازجمله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adaptive threshold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و یا </w:t>
      </w:r>
      <w:r w:rsidRPr="00896AA9">
        <w:rPr>
          <w:rFonts w:asciiTheme="majorBidi" w:hAnsiTheme="majorBidi" w:cs="B Nazanin"/>
          <w:b/>
          <w:bCs/>
          <w:sz w:val="24"/>
          <w:szCs w:val="24"/>
        </w:rPr>
        <w:t>edge detection</w:t>
      </w:r>
      <w:r w:rsidRPr="00896AA9">
        <w:rPr>
          <w:rFonts w:asciiTheme="majorBidi" w:hAnsiTheme="majorBidi" w:cs="B Nazanin"/>
          <w:b/>
          <w:bCs/>
          <w:sz w:val="24"/>
          <w:szCs w:val="24"/>
          <w:rtl/>
        </w:rPr>
        <w:t xml:space="preserve"> انجام داد ولی خیلی مفید نبود.</w:t>
      </w:r>
    </w:p>
    <w:p w14:paraId="040075F7" w14:textId="20BA3151" w:rsidR="00C47512" w:rsidRPr="00896AA9" w:rsidRDefault="00C47512" w:rsidP="00E2463E">
      <w:pPr>
        <w:rPr>
          <w:rFonts w:asciiTheme="majorBidi" w:hAnsiTheme="majorBidi" w:cs="B Nazanin"/>
          <w:sz w:val="24"/>
          <w:szCs w:val="24"/>
          <w:rtl/>
        </w:rPr>
      </w:pPr>
    </w:p>
    <w:sdt>
      <w:sdtPr>
        <w:rPr>
          <w:rFonts w:asciiTheme="majorBidi" w:eastAsiaTheme="minorHAnsi" w:hAnsiTheme="majorBidi" w:cs="B Nazanin"/>
          <w:color w:val="auto"/>
          <w:sz w:val="22"/>
          <w:szCs w:val="22"/>
          <w:lang w:bidi="fa-IR"/>
        </w:rPr>
        <w:id w:val="613407988"/>
        <w:docPartObj>
          <w:docPartGallery w:val="Bibliographies"/>
          <w:docPartUnique/>
        </w:docPartObj>
      </w:sdtPr>
      <w:sdtEndPr>
        <w:rPr>
          <w:rtl/>
        </w:rPr>
      </w:sdtEndPr>
      <w:sdtContent>
        <w:p w14:paraId="0697F1B4" w14:textId="77777777" w:rsidR="0003495D" w:rsidRPr="00896AA9" w:rsidRDefault="0003495D" w:rsidP="0003495D">
          <w:pPr>
            <w:pStyle w:val="Heading1"/>
            <w:jc w:val="both"/>
            <w:rPr>
              <w:rFonts w:asciiTheme="majorBidi" w:hAnsiTheme="majorBidi" w:cs="B Nazanin"/>
            </w:rPr>
          </w:pPr>
          <w:r w:rsidRPr="00896AA9">
            <w:rPr>
              <w:rFonts w:asciiTheme="majorBidi" w:hAnsiTheme="majorBidi" w:cs="B Nazanin"/>
            </w:rPr>
            <w:t>References</w:t>
          </w:r>
        </w:p>
        <w:sdt>
          <w:sdtPr>
            <w:rPr>
              <w:rFonts w:asciiTheme="majorBidi" w:hAnsiTheme="majorBidi" w:cs="B Nazanin"/>
              <w:rtl/>
            </w:rPr>
            <w:id w:val="-573587230"/>
            <w:bibliography/>
          </w:sdtPr>
          <w:sdtEndPr/>
          <w:sdtContent>
            <w:p w14:paraId="0E20367F" w14:textId="77777777" w:rsidR="0003495D" w:rsidRPr="00896AA9" w:rsidRDefault="0003495D" w:rsidP="0003495D">
              <w:pPr>
                <w:jc w:val="both"/>
                <w:rPr>
                  <w:rFonts w:asciiTheme="majorBidi" w:hAnsiTheme="majorBidi" w:cs="B Nazanin"/>
                  <w:noProof/>
                </w:rPr>
              </w:pPr>
              <w:r w:rsidRPr="00896AA9">
                <w:rPr>
                  <w:rFonts w:asciiTheme="majorBidi" w:hAnsiTheme="majorBidi" w:cs="B Nazanin"/>
                </w:rPr>
                <w:fldChar w:fldCharType="begin"/>
              </w:r>
              <w:r w:rsidRPr="00896AA9">
                <w:rPr>
                  <w:rFonts w:asciiTheme="majorBidi" w:hAnsiTheme="majorBidi" w:cs="B Nazanin"/>
                </w:rPr>
                <w:instrText xml:space="preserve"> BIBLIOGRAPHY </w:instrText>
              </w:r>
              <w:r w:rsidRPr="00896AA9">
                <w:rPr>
                  <w:rFonts w:asciiTheme="majorBidi" w:hAnsiTheme="majorBidi" w:cs="B Nazani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2"/>
                <w:gridCol w:w="8694"/>
              </w:tblGrid>
              <w:tr w:rsidR="0003495D" w:rsidRPr="00896AA9" w14:paraId="4F93B3D0" w14:textId="77777777" w:rsidTr="00F71E63">
                <w:trPr>
                  <w:tblCellSpacing w:w="15" w:type="dxa"/>
                </w:trPr>
                <w:tc>
                  <w:tcPr>
                    <w:tcW w:w="153" w:type="pct"/>
                    <w:hideMark/>
                  </w:tcPr>
                  <w:p w14:paraId="04D77125" w14:textId="15A10DAB" w:rsidR="0003495D" w:rsidRPr="00896AA9" w:rsidRDefault="0003495D" w:rsidP="00F71E63">
                    <w:pPr>
                      <w:pStyle w:val="Bibliography"/>
                      <w:bidi w:val="0"/>
                      <w:jc w:val="both"/>
                      <w:rPr>
                        <w:rFonts w:asciiTheme="majorBidi" w:hAnsiTheme="majorBidi" w:cs="B Nazanin"/>
                        <w:noProof/>
                        <w:sz w:val="24"/>
                        <w:szCs w:val="24"/>
                      </w:rPr>
                    </w:pPr>
                    <w:r w:rsidRPr="00896AA9">
                      <w:rPr>
                        <w:rFonts w:asciiTheme="majorBidi" w:hAnsiTheme="majorBidi" w:cs="B Nazanin"/>
                        <w:noProof/>
                      </w:rPr>
                      <w:t>[1]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81C4519" w14:textId="5E961CEE" w:rsidR="0003495D" w:rsidRPr="00896AA9" w:rsidRDefault="0003495D" w:rsidP="00F71E63">
                    <w:pPr>
                      <w:pStyle w:val="Bibliography"/>
                      <w:bidi w:val="0"/>
                      <w:jc w:val="both"/>
                      <w:rPr>
                        <w:rFonts w:asciiTheme="majorBidi" w:hAnsiTheme="majorBidi" w:cs="B Nazanin"/>
                        <w:noProof/>
                      </w:rPr>
                    </w:pPr>
                    <w:r w:rsidRPr="00896AA9">
                      <w:rPr>
                        <w:rFonts w:asciiTheme="majorBidi" w:hAnsiTheme="majorBidi" w:cs="B Nazanin"/>
                        <w:noProof/>
                      </w:rPr>
                      <w:t>H. miguel, "Image processing methodology for blood cell counting via mobile devices," June 2015.</w:t>
                    </w:r>
                  </w:p>
                </w:tc>
              </w:tr>
              <w:tr w:rsidR="0003495D" w:rsidRPr="00896AA9" w14:paraId="11AD480E" w14:textId="77777777" w:rsidTr="00F71E63">
                <w:trPr>
                  <w:tblCellSpacing w:w="15" w:type="dxa"/>
                </w:trPr>
                <w:tc>
                  <w:tcPr>
                    <w:tcW w:w="153" w:type="pct"/>
                    <w:hideMark/>
                  </w:tcPr>
                  <w:p w14:paraId="70660355" w14:textId="3FE0BF10" w:rsidR="0003495D" w:rsidRPr="00896AA9" w:rsidRDefault="0003495D" w:rsidP="00F71E63">
                    <w:pPr>
                      <w:pStyle w:val="Bibliography"/>
                      <w:bidi w:val="0"/>
                      <w:jc w:val="both"/>
                      <w:rPr>
                        <w:rFonts w:asciiTheme="majorBidi" w:hAnsiTheme="majorBidi" w:cs="B Nazanin"/>
                        <w:noProof/>
                      </w:rPr>
                    </w:pPr>
                    <w:r w:rsidRPr="00896AA9">
                      <w:rPr>
                        <w:rFonts w:asciiTheme="majorBidi" w:hAnsiTheme="majorBidi" w:cs="B Nazanin"/>
                        <w:noProof/>
                      </w:rPr>
                      <w:t>[2]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9ACCBE" w14:textId="2C0E922B" w:rsidR="0003495D" w:rsidRPr="00896AA9" w:rsidRDefault="0003495D" w:rsidP="00F71E63">
                    <w:pPr>
                      <w:pStyle w:val="Bibliography"/>
                      <w:bidi w:val="0"/>
                      <w:jc w:val="both"/>
                      <w:rPr>
                        <w:rFonts w:asciiTheme="majorBidi" w:hAnsiTheme="majorBidi" w:cs="B Nazanin"/>
                        <w:noProof/>
                      </w:rPr>
                    </w:pPr>
                    <w:r w:rsidRPr="00896AA9">
                      <w:rPr>
                        <w:rFonts w:asciiTheme="majorBidi" w:hAnsiTheme="majorBidi" w:cs="B Nazanin"/>
                        <w:noProof/>
                      </w:rPr>
                      <w:t xml:space="preserve">k. M. a. P. Ameta, "Blood Cell Segmentation: A Review," </w:t>
                    </w:r>
                    <w:r w:rsidRPr="00896AA9">
                      <w:rPr>
                        <w:rFonts w:asciiTheme="majorBidi" w:hAnsiTheme="majorBidi" w:cs="B Nazanin"/>
                        <w:i/>
                        <w:iCs/>
                        <w:noProof/>
                      </w:rPr>
                      <w:t xml:space="preserve">International Journal of Engineering Research &amp; Technology (IJERT), </w:t>
                    </w:r>
                    <w:r w:rsidRPr="00896AA9">
                      <w:rPr>
                        <w:rFonts w:asciiTheme="majorBidi" w:hAnsiTheme="majorBidi" w:cs="B Nazanin"/>
                        <w:noProof/>
                      </w:rPr>
                      <w:t>2015.</w:t>
                    </w:r>
                  </w:p>
                </w:tc>
              </w:tr>
            </w:tbl>
            <w:p w14:paraId="3FB1E8F3" w14:textId="77777777" w:rsidR="0003495D" w:rsidRPr="00896AA9" w:rsidRDefault="0003495D" w:rsidP="0003495D">
              <w:pPr>
                <w:bidi w:val="0"/>
                <w:jc w:val="both"/>
                <w:rPr>
                  <w:rFonts w:asciiTheme="majorBidi" w:eastAsia="Times New Roman" w:hAnsiTheme="majorBidi" w:cs="B Nazanin"/>
                  <w:noProof/>
                </w:rPr>
              </w:pPr>
            </w:p>
            <w:p w14:paraId="27427E08" w14:textId="77777777" w:rsidR="0003495D" w:rsidRDefault="0003495D" w:rsidP="0003495D">
              <w:pPr>
                <w:jc w:val="both"/>
                <w:rPr>
                  <w:rFonts w:asciiTheme="majorBidi" w:hAnsiTheme="majorBidi" w:cs="B Nazanin"/>
                  <w:rtl/>
                </w:rPr>
              </w:pPr>
              <w:r w:rsidRPr="00896AA9">
                <w:rPr>
                  <w:rFonts w:asciiTheme="majorBidi" w:hAnsiTheme="majorBidi" w:cs="B Nazani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29ED9212" w14:textId="77777777" w:rsidR="00C47512" w:rsidRPr="00896AA9" w:rsidRDefault="00C47512" w:rsidP="00E2463E">
      <w:pPr>
        <w:rPr>
          <w:rFonts w:asciiTheme="majorBidi" w:hAnsiTheme="majorBidi" w:cs="B Nazanin"/>
          <w:sz w:val="24"/>
          <w:szCs w:val="24"/>
        </w:rPr>
      </w:pPr>
    </w:p>
    <w:sectPr w:rsidR="00C47512" w:rsidRPr="00896AA9" w:rsidSect="00B95BB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584" w:right="1440" w:bottom="3254" w:left="1440" w:header="1474" w:footer="288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B59A7D9" w14:textId="77777777" w:rsidR="00D4437A" w:rsidRDefault="00D4437A" w:rsidP="00991BA4">
      <w:pPr>
        <w:spacing w:after="0" w:line="240" w:lineRule="auto"/>
      </w:pPr>
      <w:r>
        <w:separator/>
      </w:r>
    </w:p>
  </w:endnote>
  <w:endnote w:type="continuationSeparator" w:id="0">
    <w:p w14:paraId="3C3BBB04" w14:textId="77777777" w:rsidR="00D4437A" w:rsidRDefault="00D4437A" w:rsidP="00991B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T-Extra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CHK O+ Gulliver">
    <w:altName w:val="Gulliver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51B66A" w14:textId="77777777" w:rsidR="000758BD" w:rsidRDefault="000758B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CA050E" w14:textId="77777777" w:rsidR="000758BD" w:rsidRDefault="000758B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77C82F" w14:textId="77777777" w:rsidR="000758BD" w:rsidRDefault="000758B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ACF183" w14:textId="77777777" w:rsidR="00D4437A" w:rsidRDefault="00D4437A" w:rsidP="00991BA4">
      <w:pPr>
        <w:spacing w:after="0" w:line="240" w:lineRule="auto"/>
      </w:pPr>
      <w:r>
        <w:separator/>
      </w:r>
    </w:p>
  </w:footnote>
  <w:footnote w:type="continuationSeparator" w:id="0">
    <w:p w14:paraId="0801D437" w14:textId="77777777" w:rsidR="00D4437A" w:rsidRDefault="00D4437A" w:rsidP="00991B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5A782D" w14:textId="77777777" w:rsidR="000758BD" w:rsidRDefault="000758B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111F9D" w14:textId="77777777" w:rsidR="00613ACB" w:rsidRDefault="00613ACB">
    <w:pPr>
      <w:pStyle w:val="Header"/>
      <w:rPr>
        <w:rtl/>
      </w:rPr>
    </w:pPr>
    <w:r>
      <w:rPr>
        <w:noProof/>
        <w:rtl/>
        <w:lang w:bidi="ar-SA"/>
      </w:rPr>
      <w:drawing>
        <wp:anchor distT="0" distB="0" distL="114300" distR="114300" simplePos="0" relativeHeight="251658240" behindDoc="1" locked="0" layoutInCell="1" allowOverlap="1" wp14:anchorId="0E8A370D" wp14:editId="676E9CC7">
          <wp:simplePos x="0" y="0"/>
          <wp:positionH relativeFrom="column">
            <wp:posOffset>-914400</wp:posOffset>
          </wp:positionH>
          <wp:positionV relativeFrom="page">
            <wp:posOffset>9525</wp:posOffset>
          </wp:positionV>
          <wp:extent cx="7554595" cy="10686415"/>
          <wp:effectExtent l="0" t="0" r="8255" b="635"/>
          <wp:wrapNone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econd page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4595" cy="106864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tl/>
      </w:rPr>
      <w:ptab w:relativeTo="margin" w:alignment="center" w:leader="none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E93460" w14:textId="77777777" w:rsidR="00613ACB" w:rsidRDefault="00613ACB">
    <w:pPr>
      <w:pStyle w:val="Header"/>
    </w:pPr>
    <w:r>
      <w:rPr>
        <w:noProof/>
        <w:lang w:bidi="ar-SA"/>
      </w:rPr>
      <w:drawing>
        <wp:anchor distT="0" distB="0" distL="114300" distR="114300" simplePos="0" relativeHeight="251659264" behindDoc="1" locked="0" layoutInCell="1" allowOverlap="1" wp14:anchorId="19815AD5" wp14:editId="12865D5F">
          <wp:simplePos x="0" y="0"/>
          <wp:positionH relativeFrom="column">
            <wp:posOffset>-914400</wp:posOffset>
          </wp:positionH>
          <wp:positionV relativeFrom="page">
            <wp:posOffset>-85725</wp:posOffset>
          </wp:positionV>
          <wp:extent cx="7550150" cy="10680065"/>
          <wp:effectExtent l="0" t="0" r="0" b="6985"/>
          <wp:wrapNone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First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550150" cy="106800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C3656"/>
    <w:multiLevelType w:val="hybridMultilevel"/>
    <w:tmpl w:val="79D46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617ADF"/>
    <w:multiLevelType w:val="hybridMultilevel"/>
    <w:tmpl w:val="460A6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1221F"/>
    <w:multiLevelType w:val="multilevel"/>
    <w:tmpl w:val="6B7CFDFE"/>
    <w:lvl w:ilvl="0">
      <w:start w:val="1"/>
      <w:numFmt w:val="decimal"/>
      <w:lvlText w:val="%1) 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-%2)  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-%2-%3  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-%2-%3-%4  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3" w15:restartNumberingAfterBreak="0">
    <w:nsid w:val="0BEC1E53"/>
    <w:multiLevelType w:val="multilevel"/>
    <w:tmpl w:val="FD7413A6"/>
    <w:lvl w:ilvl="0">
      <w:numFmt w:val="decimal"/>
      <w:pStyle w:val="a"/>
      <w:suff w:val="nothing"/>
      <w:lvlText w:val="فصل %1: "/>
      <w:lvlJc w:val="left"/>
      <w:pPr>
        <w:ind w:left="0" w:firstLine="0"/>
      </w:pPr>
      <w:rPr>
        <w:rFonts w:ascii="TimesNewRomanPS-ItalicMT" w:hAnsi="TimesNewRomanPS-ItalicMT" w:cs="B Zar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56"/>
        <w:szCs w:val="6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0"/>
      <w:suff w:val="space"/>
      <w:lvlText w:val="%1-%2-"/>
      <w:lvlJc w:val="left"/>
      <w:pPr>
        <w:ind w:left="425" w:firstLine="0"/>
      </w:pPr>
      <w:rPr>
        <w:rFonts w:ascii="TimesNewRomanPS-ItalicMT" w:hAnsi="TimesNewRomanPS-ItalicMT" w:cs="MT-Extra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pStyle w:val="a1"/>
      <w:suff w:val="space"/>
      <w:lvlText w:val="%1-%2-%3-"/>
      <w:lvlJc w:val="left"/>
      <w:pPr>
        <w:ind w:left="0" w:firstLine="0"/>
      </w:pPr>
      <w:rPr>
        <w:rFonts w:ascii="TimesNewRomanPS-ItalicMT" w:hAnsi="TimesNewRomanPS-ItalicMT" w:cs="MT-Extra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NewRomanPS-ItalicMT" w:hAnsi="TimesNewRomanPS-ItalicMT" w:cs="MT-Extra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0" w:firstLine="0"/>
      </w:pPr>
      <w:rPr>
        <w:rFonts w:cs="Wingdings" w:hint="cs"/>
        <w:bCs w:val="0"/>
        <w:iCs w:val="0"/>
        <w:szCs w:val="24"/>
      </w:rPr>
    </w:lvl>
    <w:lvl w:ilvl="6">
      <w:start w:val="1"/>
      <w:numFmt w:val="decimal"/>
      <w:lvlRestart w:val="1"/>
      <w:pStyle w:val="a3"/>
      <w:suff w:val="nothing"/>
      <w:lvlText w:val="(%1-%7)"/>
      <w:lvlJc w:val="left"/>
      <w:pPr>
        <w:ind w:left="0" w:firstLine="0"/>
      </w:pPr>
      <w:rPr>
        <w:rFonts w:ascii="Symbol" w:hAnsi="Symbol" w:cs="Cambria Math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4"/>
      <w:suff w:val="space"/>
      <w:lvlText w:val="جدول (%1-%8) "/>
      <w:lvlJc w:val="left"/>
      <w:pPr>
        <w:ind w:left="0" w:firstLine="0"/>
      </w:pPr>
      <w:rPr>
        <w:rFonts w:cs="Wingdings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" w15:restartNumberingAfterBreak="0">
    <w:nsid w:val="0BF905CD"/>
    <w:multiLevelType w:val="hybridMultilevel"/>
    <w:tmpl w:val="772443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CB36B9"/>
    <w:multiLevelType w:val="hybridMultilevel"/>
    <w:tmpl w:val="1C507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B07C9"/>
    <w:multiLevelType w:val="hybridMultilevel"/>
    <w:tmpl w:val="C2AE381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FA3974"/>
    <w:multiLevelType w:val="hybridMultilevel"/>
    <w:tmpl w:val="F8B6EB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774891"/>
    <w:multiLevelType w:val="hybridMultilevel"/>
    <w:tmpl w:val="60DC769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E198E"/>
    <w:multiLevelType w:val="hybridMultilevel"/>
    <w:tmpl w:val="1BA03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9E35E9A"/>
    <w:multiLevelType w:val="multilevel"/>
    <w:tmpl w:val="FE7A3D16"/>
    <w:lvl w:ilvl="0">
      <w:start w:val="2"/>
      <w:numFmt w:val="upperLetter"/>
      <w:lvlText w:val="%1"/>
      <w:lvlJc w:val="left"/>
      <w:pPr>
        <w:tabs>
          <w:tab w:val="num" w:pos="567"/>
        </w:tabs>
        <w:ind w:left="567" w:hanging="567"/>
      </w:pPr>
      <w:rPr>
        <w:rFonts w:hint="default"/>
        <w:color w:val="FFFFFF"/>
      </w:rPr>
    </w:lvl>
    <w:lvl w:ilvl="1">
      <w:start w:val="1"/>
      <w:numFmt w:val="decimal"/>
      <w:lvlText w:val="%1-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0">
    <w:nsid w:val="1BC46484"/>
    <w:multiLevelType w:val="hybridMultilevel"/>
    <w:tmpl w:val="D43ED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3E37DD"/>
    <w:multiLevelType w:val="hybridMultilevel"/>
    <w:tmpl w:val="D3C824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EE365E"/>
    <w:multiLevelType w:val="hybridMultilevel"/>
    <w:tmpl w:val="D0FC11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A352D"/>
    <w:multiLevelType w:val="hybridMultilevel"/>
    <w:tmpl w:val="98707D0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3274984"/>
    <w:multiLevelType w:val="hybridMultilevel"/>
    <w:tmpl w:val="841A6506"/>
    <w:lvl w:ilvl="0" w:tplc="0BD8DE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BE92807E">
      <w:numFmt w:val="decimalFullWidth"/>
      <w:lvlText w:val="%2-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D26F00"/>
    <w:multiLevelType w:val="hybridMultilevel"/>
    <w:tmpl w:val="27BCC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4D402C"/>
    <w:multiLevelType w:val="hybridMultilevel"/>
    <w:tmpl w:val="3692C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CB3109"/>
    <w:multiLevelType w:val="hybridMultilevel"/>
    <w:tmpl w:val="D30ACC5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CFC031C"/>
    <w:multiLevelType w:val="hybridMultilevel"/>
    <w:tmpl w:val="0726B8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40E4ADD"/>
    <w:multiLevelType w:val="hybridMultilevel"/>
    <w:tmpl w:val="92FAF1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5F4B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3BCB2CE7"/>
    <w:multiLevelType w:val="hybridMultilevel"/>
    <w:tmpl w:val="AD062D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CA551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3D9256BD"/>
    <w:multiLevelType w:val="hybridMultilevel"/>
    <w:tmpl w:val="4C642E6A"/>
    <w:lvl w:ilvl="0" w:tplc="C1323568">
      <w:numFmt w:val="decimalFullWidth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455BDC"/>
    <w:multiLevelType w:val="hybridMultilevel"/>
    <w:tmpl w:val="BAE0B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17C7064"/>
    <w:multiLevelType w:val="hybridMultilevel"/>
    <w:tmpl w:val="AC060C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3322C9"/>
    <w:multiLevelType w:val="hybridMultilevel"/>
    <w:tmpl w:val="5CB05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E1331A"/>
    <w:multiLevelType w:val="hybridMultilevel"/>
    <w:tmpl w:val="46AEFD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A968BF"/>
    <w:multiLevelType w:val="hybridMultilevel"/>
    <w:tmpl w:val="57DE3EDE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DB71D6E"/>
    <w:multiLevelType w:val="hybridMultilevel"/>
    <w:tmpl w:val="59AC77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E420862"/>
    <w:multiLevelType w:val="hybridMultilevel"/>
    <w:tmpl w:val="B5762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BB30AB"/>
    <w:multiLevelType w:val="hybridMultilevel"/>
    <w:tmpl w:val="989E49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0632E95"/>
    <w:multiLevelType w:val="hybridMultilevel"/>
    <w:tmpl w:val="75FA7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A15256"/>
    <w:multiLevelType w:val="hybridMultilevel"/>
    <w:tmpl w:val="F5D4909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A03677A"/>
    <w:multiLevelType w:val="hybridMultilevel"/>
    <w:tmpl w:val="F702D2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7677CB"/>
    <w:multiLevelType w:val="hybridMultilevel"/>
    <w:tmpl w:val="C7F0E0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0B55D5"/>
    <w:multiLevelType w:val="hybridMultilevel"/>
    <w:tmpl w:val="09CEA9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C24668"/>
    <w:multiLevelType w:val="multilevel"/>
    <w:tmpl w:val="F866F10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9" w15:restartNumberingAfterBreak="0">
    <w:nsid w:val="681C37FE"/>
    <w:multiLevelType w:val="hybridMultilevel"/>
    <w:tmpl w:val="A4222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ED0628"/>
    <w:multiLevelType w:val="multilevel"/>
    <w:tmpl w:val="F926EDBE"/>
    <w:lvl w:ilvl="0">
      <w:start w:val="2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1" w15:restartNumberingAfterBreak="0">
    <w:nsid w:val="70A36735"/>
    <w:multiLevelType w:val="hybridMultilevel"/>
    <w:tmpl w:val="739EE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F4521F"/>
    <w:multiLevelType w:val="multilevel"/>
    <w:tmpl w:val="B1C097CC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-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lvlText w:val="%1-%2.%3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tabs>
          <w:tab w:val="num" w:pos="4680"/>
        </w:tabs>
        <w:ind w:left="46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43" w15:restartNumberingAfterBreak="0">
    <w:nsid w:val="76823132"/>
    <w:multiLevelType w:val="hybridMultilevel"/>
    <w:tmpl w:val="6728F6C6"/>
    <w:lvl w:ilvl="0" w:tplc="F1A86AB6">
      <w:numFmt w:val="decimalFullWidth"/>
      <w:lvlText w:val="%1-"/>
      <w:lvlJc w:val="left"/>
      <w:pPr>
        <w:ind w:left="855" w:hanging="49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E13942"/>
    <w:multiLevelType w:val="hybridMultilevel"/>
    <w:tmpl w:val="B67C63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9168D9"/>
    <w:multiLevelType w:val="hybridMultilevel"/>
    <w:tmpl w:val="57BE68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EE73AE7"/>
    <w:multiLevelType w:val="hybridMultilevel"/>
    <w:tmpl w:val="BE24E54A"/>
    <w:lvl w:ilvl="0" w:tplc="0BD8DEB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4"/>
  </w:num>
  <w:num w:numId="2">
    <w:abstractNumId w:val="15"/>
  </w:num>
  <w:num w:numId="3">
    <w:abstractNumId w:val="24"/>
  </w:num>
  <w:num w:numId="4">
    <w:abstractNumId w:val="46"/>
  </w:num>
  <w:num w:numId="5">
    <w:abstractNumId w:val="5"/>
  </w:num>
  <w:num w:numId="6">
    <w:abstractNumId w:val="43"/>
  </w:num>
  <w:num w:numId="7">
    <w:abstractNumId w:val="20"/>
  </w:num>
  <w:num w:numId="8">
    <w:abstractNumId w:val="2"/>
  </w:num>
  <w:num w:numId="9">
    <w:abstractNumId w:val="4"/>
  </w:num>
  <w:num w:numId="10">
    <w:abstractNumId w:val="42"/>
  </w:num>
  <w:num w:numId="11">
    <w:abstractNumId w:val="35"/>
  </w:num>
  <w:num w:numId="12">
    <w:abstractNumId w:val="25"/>
  </w:num>
  <w:num w:numId="13">
    <w:abstractNumId w:val="36"/>
  </w:num>
  <w:num w:numId="14">
    <w:abstractNumId w:val="31"/>
  </w:num>
  <w:num w:numId="15">
    <w:abstractNumId w:val="45"/>
  </w:num>
  <w:num w:numId="16">
    <w:abstractNumId w:val="9"/>
  </w:num>
  <w:num w:numId="17">
    <w:abstractNumId w:val="7"/>
  </w:num>
  <w:num w:numId="18">
    <w:abstractNumId w:val="37"/>
  </w:num>
  <w:num w:numId="19">
    <w:abstractNumId w:val="33"/>
  </w:num>
  <w:num w:numId="20">
    <w:abstractNumId w:val="1"/>
  </w:num>
  <w:num w:numId="21">
    <w:abstractNumId w:val="11"/>
  </w:num>
  <w:num w:numId="22">
    <w:abstractNumId w:val="16"/>
  </w:num>
  <w:num w:numId="23">
    <w:abstractNumId w:val="10"/>
  </w:num>
  <w:num w:numId="24">
    <w:abstractNumId w:val="27"/>
  </w:num>
  <w:num w:numId="25">
    <w:abstractNumId w:val="0"/>
  </w:num>
  <w:num w:numId="26">
    <w:abstractNumId w:val="17"/>
  </w:num>
  <w:num w:numId="27">
    <w:abstractNumId w:val="26"/>
  </w:num>
  <w:num w:numId="28">
    <w:abstractNumId w:val="18"/>
  </w:num>
  <w:num w:numId="29">
    <w:abstractNumId w:val="12"/>
  </w:num>
  <w:num w:numId="30">
    <w:abstractNumId w:val="28"/>
  </w:num>
  <w:num w:numId="31">
    <w:abstractNumId w:val="32"/>
  </w:num>
  <w:num w:numId="32">
    <w:abstractNumId w:val="30"/>
  </w:num>
  <w:num w:numId="33">
    <w:abstractNumId w:val="29"/>
  </w:num>
  <w:num w:numId="34">
    <w:abstractNumId w:val="8"/>
  </w:num>
  <w:num w:numId="35">
    <w:abstractNumId w:val="14"/>
  </w:num>
  <w:num w:numId="36">
    <w:abstractNumId w:val="38"/>
  </w:num>
  <w:num w:numId="37">
    <w:abstractNumId w:val="34"/>
  </w:num>
  <w:num w:numId="38">
    <w:abstractNumId w:val="19"/>
  </w:num>
  <w:num w:numId="39">
    <w:abstractNumId w:val="13"/>
  </w:num>
  <w:num w:numId="40">
    <w:abstractNumId w:val="39"/>
  </w:num>
  <w:num w:numId="41">
    <w:abstractNumId w:val="22"/>
  </w:num>
  <w:num w:numId="42">
    <w:abstractNumId w:val="21"/>
  </w:num>
  <w:num w:numId="43">
    <w:abstractNumId w:val="23"/>
  </w:num>
  <w:num w:numId="44">
    <w:abstractNumId w:val="40"/>
  </w:num>
  <w:num w:numId="45">
    <w:abstractNumId w:val="41"/>
  </w:num>
  <w:num w:numId="46">
    <w:abstractNumId w:val="3"/>
  </w:num>
  <w:num w:numId="47">
    <w:abstractNumId w:val="3"/>
    <w:lvlOverride w:ilvl="0">
      <w:lvl w:ilvl="0">
        <w:numFmt w:val="decimal"/>
        <w:pStyle w:val="a"/>
        <w:suff w:val="nothing"/>
        <w:lvlText w:val="فصل %1: "/>
        <w:lvlJc w:val="left"/>
        <w:pPr>
          <w:ind w:left="0" w:firstLine="0"/>
        </w:pPr>
        <w:rPr>
          <w:rFonts w:ascii="TimesNewRomanPS-ItalicMT" w:hAnsi="TimesNewRomanPS-ItalicMT" w:cs="B Zar" w:hint="default"/>
          <w:b w:val="0"/>
          <w:bCs/>
          <w:i w:val="0"/>
          <w:iCs w:val="0"/>
          <w:caps w:val="0"/>
          <w:smallCaps w:val="0"/>
          <w:strike w:val="0"/>
          <w:dstrike w:val="0"/>
          <w:vanish w:val="0"/>
          <w:color w:val="auto"/>
          <w:spacing w:val="0"/>
          <w:kern w:val="0"/>
          <w:position w:val="0"/>
          <w:sz w:val="56"/>
          <w:szCs w:val="60"/>
          <w:u w:val="none"/>
          <w:vertAlign w:val="baseline"/>
          <w:em w:val="none"/>
        </w:rPr>
      </w:lvl>
    </w:lvlOverride>
    <w:lvlOverride w:ilvl="1">
      <w:lvl w:ilvl="1">
        <w:start w:val="1"/>
        <w:numFmt w:val="decimal"/>
        <w:pStyle w:val="a0"/>
        <w:suff w:val="space"/>
        <w:lvlText w:val="%1-%2-"/>
        <w:lvlJc w:val="left"/>
        <w:pPr>
          <w:ind w:left="425" w:firstLine="0"/>
        </w:pPr>
        <w:rPr>
          <w:rFonts w:ascii="TimesNewRomanPS-ItalicMT" w:hAnsi="TimesNewRomanPS-ItalicMT" w:cs="MT-Extra" w:hint="default"/>
          <w:b/>
          <w:bCs/>
          <w:i w:val="0"/>
          <w:iCs w:val="0"/>
          <w:sz w:val="28"/>
          <w:szCs w:val="32"/>
        </w:rPr>
      </w:lvl>
    </w:lvlOverride>
    <w:lvlOverride w:ilvl="2">
      <w:lvl w:ilvl="2">
        <w:start w:val="1"/>
        <w:numFmt w:val="decimal"/>
        <w:pStyle w:val="a1"/>
        <w:suff w:val="space"/>
        <w:lvlText w:val="%1-%2-%3-"/>
        <w:lvlJc w:val="left"/>
        <w:pPr>
          <w:ind w:left="0" w:firstLine="0"/>
        </w:pPr>
        <w:rPr>
          <w:rFonts w:ascii="TimesNewRomanPS-ItalicMT" w:hAnsi="TimesNewRomanPS-ItalicMT" w:cs="MT-Extra" w:hint="default"/>
          <w:b w:val="0"/>
          <w:bCs/>
          <w:iCs w:val="0"/>
          <w:caps w:val="0"/>
          <w:smallCaps w:val="0"/>
          <w:strike w:val="0"/>
          <w:dstrike w:val="0"/>
          <w:vanish w:val="0"/>
          <w:color w:val="000000"/>
          <w:spacing w:val="0"/>
          <w:kern w:val="0"/>
          <w:position w:val="0"/>
          <w:sz w:val="28"/>
          <w:szCs w:val="32"/>
          <w:u w:val="none"/>
          <w:vertAlign w:val="baseline"/>
          <w:em w:val="none"/>
        </w:rPr>
      </w:lvl>
    </w:lvlOverride>
    <w:lvlOverride w:ilvl="3">
      <w:lvl w:ilvl="3">
        <w:start w:val="1"/>
        <w:numFmt w:val="decimal"/>
        <w:suff w:val="space"/>
        <w:lvlText w:val="%1-%2-%3-%4-"/>
        <w:lvlJc w:val="left"/>
        <w:pPr>
          <w:ind w:left="0" w:firstLine="0"/>
        </w:pPr>
        <w:rPr>
          <w:rFonts w:ascii="TimesNewRomanPS-ItalicMT" w:hAnsi="TimesNewRomanPS-ItalicMT" w:cs="MT-Extra" w:hint="default"/>
          <w:b w:val="0"/>
          <w:bCs/>
          <w:i w:val="0"/>
          <w:iCs w:val="0"/>
          <w:sz w:val="24"/>
          <w:szCs w:val="28"/>
        </w:rPr>
      </w:lvl>
    </w:lvlOverride>
    <w:lvlOverride w:ilvl="4">
      <w:lvl w:ilvl="4">
        <w:start w:val="1"/>
        <w:numFmt w:val="lowerLetter"/>
        <w:lvlText w:val="(%5)"/>
        <w:lvlJc w:val="left"/>
        <w:pPr>
          <w:tabs>
            <w:tab w:val="num" w:pos="3422"/>
          </w:tabs>
          <w:ind w:left="3422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Restart w:val="1"/>
        <w:pStyle w:val="a2"/>
        <w:suff w:val="space"/>
        <w:lvlText w:val="شکل (%1-%6) "/>
        <w:lvlJc w:val="left"/>
        <w:pPr>
          <w:ind w:left="0" w:firstLine="0"/>
        </w:pPr>
        <w:rPr>
          <w:rFonts w:cs="B Mitra" w:hint="cs"/>
          <w:bCs w:val="0"/>
          <w:iCs w:val="0"/>
          <w:szCs w:val="24"/>
        </w:rPr>
      </w:lvl>
    </w:lvlOverride>
    <w:lvlOverride w:ilvl="6">
      <w:lvl w:ilvl="6">
        <w:start w:val="1"/>
        <w:numFmt w:val="decimal"/>
        <w:lvlRestart w:val="1"/>
        <w:pStyle w:val="a3"/>
        <w:suff w:val="nothing"/>
        <w:lvlText w:val="(%1-%7)"/>
        <w:lvlJc w:val="left"/>
        <w:pPr>
          <w:ind w:left="0" w:firstLine="0"/>
        </w:pPr>
        <w:rPr>
          <w:rFonts w:ascii="Symbol" w:hAnsi="Symbol" w:cs="Cambria Math" w:hint="default"/>
          <w:b w:val="0"/>
          <w:bCs w:val="0"/>
          <w:i w:val="0"/>
          <w:iCs w:val="0"/>
          <w:sz w:val="24"/>
          <w:szCs w:val="28"/>
        </w:rPr>
      </w:lvl>
    </w:lvlOverride>
    <w:lvlOverride w:ilvl="7">
      <w:lvl w:ilvl="7">
        <w:start w:val="1"/>
        <w:numFmt w:val="decimal"/>
        <w:lvlRestart w:val="1"/>
        <w:pStyle w:val="a4"/>
        <w:suff w:val="space"/>
        <w:lvlText w:val="جدول (%1-%8) "/>
        <w:lvlJc w:val="left"/>
        <w:pPr>
          <w:ind w:left="0" w:firstLine="0"/>
        </w:pPr>
        <w:rPr>
          <w:rFonts w:cs="B Mitra" w:hint="cs"/>
          <w:bCs w:val="0"/>
          <w:iCs w:val="0"/>
          <w:szCs w:val="24"/>
        </w:rPr>
      </w:lvl>
    </w:lvlOverride>
    <w:lvlOverride w:ilvl="8">
      <w:lvl w:ilvl="8">
        <w:start w:val="1"/>
        <w:numFmt w:val="lowerRoman"/>
        <w:lvlText w:val="%9."/>
        <w:lvlJc w:val="left"/>
        <w:pPr>
          <w:tabs>
            <w:tab w:val="num" w:pos="4862"/>
          </w:tabs>
          <w:ind w:left="4862" w:hanging="360"/>
        </w:pPr>
        <w:rPr>
          <w:rFonts w:hint="default"/>
        </w:rPr>
      </w:lvl>
    </w:lvlOverride>
  </w:num>
  <w:num w:numId="48">
    <w:abstractNumId w:val="6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crosoft account">
    <w15:presenceInfo w15:providerId="Windows Live" w15:userId="66a7047b388219a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B3B"/>
    <w:rsid w:val="00011A49"/>
    <w:rsid w:val="000130A3"/>
    <w:rsid w:val="00017C4C"/>
    <w:rsid w:val="00020FDD"/>
    <w:rsid w:val="000239F7"/>
    <w:rsid w:val="000240CC"/>
    <w:rsid w:val="0003495D"/>
    <w:rsid w:val="00035682"/>
    <w:rsid w:val="00041A4C"/>
    <w:rsid w:val="000431EE"/>
    <w:rsid w:val="00052EC9"/>
    <w:rsid w:val="00052F92"/>
    <w:rsid w:val="00060AD0"/>
    <w:rsid w:val="00062469"/>
    <w:rsid w:val="00065D09"/>
    <w:rsid w:val="00067821"/>
    <w:rsid w:val="00072D69"/>
    <w:rsid w:val="00072E01"/>
    <w:rsid w:val="000743C1"/>
    <w:rsid w:val="000758BD"/>
    <w:rsid w:val="0007595D"/>
    <w:rsid w:val="00086CEA"/>
    <w:rsid w:val="00092F7D"/>
    <w:rsid w:val="00094E15"/>
    <w:rsid w:val="0009755C"/>
    <w:rsid w:val="000A074C"/>
    <w:rsid w:val="000A098E"/>
    <w:rsid w:val="000A291D"/>
    <w:rsid w:val="000A4B83"/>
    <w:rsid w:val="000A50A4"/>
    <w:rsid w:val="000A6DED"/>
    <w:rsid w:val="000A7CBB"/>
    <w:rsid w:val="000B1546"/>
    <w:rsid w:val="000B5741"/>
    <w:rsid w:val="000C11C7"/>
    <w:rsid w:val="000D0C67"/>
    <w:rsid w:val="000D4A4F"/>
    <w:rsid w:val="000D5766"/>
    <w:rsid w:val="000D76B0"/>
    <w:rsid w:val="000E0A6E"/>
    <w:rsid w:val="001028C6"/>
    <w:rsid w:val="00105E61"/>
    <w:rsid w:val="00131CFC"/>
    <w:rsid w:val="00134962"/>
    <w:rsid w:val="0014070D"/>
    <w:rsid w:val="00160C16"/>
    <w:rsid w:val="001619E6"/>
    <w:rsid w:val="00174E06"/>
    <w:rsid w:val="00177CFF"/>
    <w:rsid w:val="00182CF9"/>
    <w:rsid w:val="001907BC"/>
    <w:rsid w:val="001972AB"/>
    <w:rsid w:val="001B1987"/>
    <w:rsid w:val="001D1FDF"/>
    <w:rsid w:val="001D42B2"/>
    <w:rsid w:val="001E13E7"/>
    <w:rsid w:val="001E4D38"/>
    <w:rsid w:val="001F360F"/>
    <w:rsid w:val="001F53E5"/>
    <w:rsid w:val="00211F1B"/>
    <w:rsid w:val="002249CA"/>
    <w:rsid w:val="002250C3"/>
    <w:rsid w:val="00242005"/>
    <w:rsid w:val="00243C1A"/>
    <w:rsid w:val="00244566"/>
    <w:rsid w:val="002573E3"/>
    <w:rsid w:val="00257DAC"/>
    <w:rsid w:val="00260EA6"/>
    <w:rsid w:val="002626E9"/>
    <w:rsid w:val="00266D35"/>
    <w:rsid w:val="002765ED"/>
    <w:rsid w:val="00276AC6"/>
    <w:rsid w:val="002777AF"/>
    <w:rsid w:val="00294E6B"/>
    <w:rsid w:val="002A6C5A"/>
    <w:rsid w:val="002A7309"/>
    <w:rsid w:val="002B2027"/>
    <w:rsid w:val="002C53D5"/>
    <w:rsid w:val="002D1647"/>
    <w:rsid w:val="002D3135"/>
    <w:rsid w:val="002D5441"/>
    <w:rsid w:val="002F3ACB"/>
    <w:rsid w:val="002F6531"/>
    <w:rsid w:val="003026F6"/>
    <w:rsid w:val="00305277"/>
    <w:rsid w:val="00305924"/>
    <w:rsid w:val="0031090C"/>
    <w:rsid w:val="00311C9E"/>
    <w:rsid w:val="00317188"/>
    <w:rsid w:val="00323355"/>
    <w:rsid w:val="00333A5A"/>
    <w:rsid w:val="003405EF"/>
    <w:rsid w:val="00343DC8"/>
    <w:rsid w:val="003463C9"/>
    <w:rsid w:val="003570E1"/>
    <w:rsid w:val="00361F2E"/>
    <w:rsid w:val="00362644"/>
    <w:rsid w:val="0036365D"/>
    <w:rsid w:val="00370570"/>
    <w:rsid w:val="003743B5"/>
    <w:rsid w:val="003758C1"/>
    <w:rsid w:val="003766FB"/>
    <w:rsid w:val="0038565D"/>
    <w:rsid w:val="00391580"/>
    <w:rsid w:val="0039175C"/>
    <w:rsid w:val="003A73DD"/>
    <w:rsid w:val="003B27BA"/>
    <w:rsid w:val="003D0CC1"/>
    <w:rsid w:val="003D387D"/>
    <w:rsid w:val="003D7889"/>
    <w:rsid w:val="003E5039"/>
    <w:rsid w:val="003E513C"/>
    <w:rsid w:val="003E72CB"/>
    <w:rsid w:val="003F097F"/>
    <w:rsid w:val="003F2AA5"/>
    <w:rsid w:val="00401C25"/>
    <w:rsid w:val="00411BB6"/>
    <w:rsid w:val="004133BA"/>
    <w:rsid w:val="004340B6"/>
    <w:rsid w:val="00437795"/>
    <w:rsid w:val="004429A2"/>
    <w:rsid w:val="00460425"/>
    <w:rsid w:val="00465569"/>
    <w:rsid w:val="00476DF8"/>
    <w:rsid w:val="00477CFF"/>
    <w:rsid w:val="004866E5"/>
    <w:rsid w:val="004873D6"/>
    <w:rsid w:val="004904C6"/>
    <w:rsid w:val="004C1526"/>
    <w:rsid w:val="004C1687"/>
    <w:rsid w:val="004C1921"/>
    <w:rsid w:val="004D1C5F"/>
    <w:rsid w:val="004D2745"/>
    <w:rsid w:val="004F0982"/>
    <w:rsid w:val="00500616"/>
    <w:rsid w:val="00502010"/>
    <w:rsid w:val="00502250"/>
    <w:rsid w:val="00504E1F"/>
    <w:rsid w:val="00511124"/>
    <w:rsid w:val="00512ED6"/>
    <w:rsid w:val="005210AE"/>
    <w:rsid w:val="00521922"/>
    <w:rsid w:val="00522AF7"/>
    <w:rsid w:val="00526AA1"/>
    <w:rsid w:val="00533D04"/>
    <w:rsid w:val="005347AD"/>
    <w:rsid w:val="00535466"/>
    <w:rsid w:val="005401BD"/>
    <w:rsid w:val="00541E99"/>
    <w:rsid w:val="00545FFF"/>
    <w:rsid w:val="0055390D"/>
    <w:rsid w:val="00570494"/>
    <w:rsid w:val="00571538"/>
    <w:rsid w:val="00574A4F"/>
    <w:rsid w:val="00575A7C"/>
    <w:rsid w:val="00576186"/>
    <w:rsid w:val="005932B7"/>
    <w:rsid w:val="005A3124"/>
    <w:rsid w:val="005A3E0E"/>
    <w:rsid w:val="005A40FC"/>
    <w:rsid w:val="005B0EC3"/>
    <w:rsid w:val="005E2C14"/>
    <w:rsid w:val="005E3069"/>
    <w:rsid w:val="005F334A"/>
    <w:rsid w:val="005F545B"/>
    <w:rsid w:val="005F653F"/>
    <w:rsid w:val="00605833"/>
    <w:rsid w:val="0061326B"/>
    <w:rsid w:val="00613ACB"/>
    <w:rsid w:val="0061676E"/>
    <w:rsid w:val="00617AB9"/>
    <w:rsid w:val="0062139F"/>
    <w:rsid w:val="0062293A"/>
    <w:rsid w:val="006308E9"/>
    <w:rsid w:val="00636790"/>
    <w:rsid w:val="00636886"/>
    <w:rsid w:val="00650584"/>
    <w:rsid w:val="006512F5"/>
    <w:rsid w:val="0066551B"/>
    <w:rsid w:val="00670BFC"/>
    <w:rsid w:val="00675BD8"/>
    <w:rsid w:val="00680460"/>
    <w:rsid w:val="0068597F"/>
    <w:rsid w:val="006941E5"/>
    <w:rsid w:val="006A52E1"/>
    <w:rsid w:val="006B1859"/>
    <w:rsid w:val="006D4E41"/>
    <w:rsid w:val="006D6747"/>
    <w:rsid w:val="006D6B8F"/>
    <w:rsid w:val="00702DFE"/>
    <w:rsid w:val="0070700D"/>
    <w:rsid w:val="00707011"/>
    <w:rsid w:val="00723EE7"/>
    <w:rsid w:val="00725BB0"/>
    <w:rsid w:val="00726C97"/>
    <w:rsid w:val="00731740"/>
    <w:rsid w:val="0073618D"/>
    <w:rsid w:val="00736406"/>
    <w:rsid w:val="007437C0"/>
    <w:rsid w:val="0075009F"/>
    <w:rsid w:val="00750B29"/>
    <w:rsid w:val="0075204D"/>
    <w:rsid w:val="0075213B"/>
    <w:rsid w:val="00761E2E"/>
    <w:rsid w:val="00763526"/>
    <w:rsid w:val="00763C39"/>
    <w:rsid w:val="00770AA9"/>
    <w:rsid w:val="00772840"/>
    <w:rsid w:val="0077542D"/>
    <w:rsid w:val="00782DE8"/>
    <w:rsid w:val="0078329D"/>
    <w:rsid w:val="00785C6A"/>
    <w:rsid w:val="00793334"/>
    <w:rsid w:val="00796667"/>
    <w:rsid w:val="007A1B9D"/>
    <w:rsid w:val="007A3162"/>
    <w:rsid w:val="007A7EC8"/>
    <w:rsid w:val="007B01E1"/>
    <w:rsid w:val="007B49C8"/>
    <w:rsid w:val="007C36A3"/>
    <w:rsid w:val="007C3B02"/>
    <w:rsid w:val="007C49B8"/>
    <w:rsid w:val="007C4A0F"/>
    <w:rsid w:val="007D3B1A"/>
    <w:rsid w:val="007E07AE"/>
    <w:rsid w:val="007E5FE6"/>
    <w:rsid w:val="007F20F0"/>
    <w:rsid w:val="007F4678"/>
    <w:rsid w:val="00800335"/>
    <w:rsid w:val="00801061"/>
    <w:rsid w:val="00804152"/>
    <w:rsid w:val="0080580A"/>
    <w:rsid w:val="00807AF8"/>
    <w:rsid w:val="00812E41"/>
    <w:rsid w:val="008130CD"/>
    <w:rsid w:val="00816140"/>
    <w:rsid w:val="008304E4"/>
    <w:rsid w:val="00832C04"/>
    <w:rsid w:val="008366D3"/>
    <w:rsid w:val="00844593"/>
    <w:rsid w:val="00845DD2"/>
    <w:rsid w:val="00857C4E"/>
    <w:rsid w:val="0086205E"/>
    <w:rsid w:val="00875C0C"/>
    <w:rsid w:val="008912AB"/>
    <w:rsid w:val="0089671F"/>
    <w:rsid w:val="00896AA9"/>
    <w:rsid w:val="008A1900"/>
    <w:rsid w:val="008A23D3"/>
    <w:rsid w:val="008A5396"/>
    <w:rsid w:val="008B1533"/>
    <w:rsid w:val="008B490E"/>
    <w:rsid w:val="008D394A"/>
    <w:rsid w:val="008E5B31"/>
    <w:rsid w:val="00913B35"/>
    <w:rsid w:val="00914542"/>
    <w:rsid w:val="00920BFD"/>
    <w:rsid w:val="0092138D"/>
    <w:rsid w:val="009243F1"/>
    <w:rsid w:val="00924BA8"/>
    <w:rsid w:val="00924F6C"/>
    <w:rsid w:val="0094395B"/>
    <w:rsid w:val="009439FA"/>
    <w:rsid w:val="00945CA8"/>
    <w:rsid w:val="00951C37"/>
    <w:rsid w:val="00957E51"/>
    <w:rsid w:val="00963FD0"/>
    <w:rsid w:val="00970B5B"/>
    <w:rsid w:val="00971FA4"/>
    <w:rsid w:val="009761E3"/>
    <w:rsid w:val="00983845"/>
    <w:rsid w:val="009905DF"/>
    <w:rsid w:val="00991BA4"/>
    <w:rsid w:val="009B652B"/>
    <w:rsid w:val="009E0014"/>
    <w:rsid w:val="009E0B49"/>
    <w:rsid w:val="009E4EB1"/>
    <w:rsid w:val="009E628E"/>
    <w:rsid w:val="009F32BB"/>
    <w:rsid w:val="009F7171"/>
    <w:rsid w:val="00A06AD3"/>
    <w:rsid w:val="00A15901"/>
    <w:rsid w:val="00A25395"/>
    <w:rsid w:val="00A30CC4"/>
    <w:rsid w:val="00A329A7"/>
    <w:rsid w:val="00A50B36"/>
    <w:rsid w:val="00A7672C"/>
    <w:rsid w:val="00A86729"/>
    <w:rsid w:val="00A90D8E"/>
    <w:rsid w:val="00A91042"/>
    <w:rsid w:val="00AB08BF"/>
    <w:rsid w:val="00AC0F42"/>
    <w:rsid w:val="00AC40EF"/>
    <w:rsid w:val="00AC44C4"/>
    <w:rsid w:val="00AC5A2F"/>
    <w:rsid w:val="00AD68D9"/>
    <w:rsid w:val="00AE3D9B"/>
    <w:rsid w:val="00AF2CEA"/>
    <w:rsid w:val="00B034E7"/>
    <w:rsid w:val="00B06580"/>
    <w:rsid w:val="00B06B24"/>
    <w:rsid w:val="00B2120D"/>
    <w:rsid w:val="00B2198B"/>
    <w:rsid w:val="00B3630E"/>
    <w:rsid w:val="00B4201B"/>
    <w:rsid w:val="00B6515E"/>
    <w:rsid w:val="00B712A6"/>
    <w:rsid w:val="00B73B29"/>
    <w:rsid w:val="00B749FE"/>
    <w:rsid w:val="00B75E36"/>
    <w:rsid w:val="00B77E61"/>
    <w:rsid w:val="00B82A70"/>
    <w:rsid w:val="00B90C0A"/>
    <w:rsid w:val="00B9162C"/>
    <w:rsid w:val="00B92B5F"/>
    <w:rsid w:val="00B95BB8"/>
    <w:rsid w:val="00BB0DAF"/>
    <w:rsid w:val="00BC50C1"/>
    <w:rsid w:val="00BD3EB6"/>
    <w:rsid w:val="00BD6464"/>
    <w:rsid w:val="00BD7B88"/>
    <w:rsid w:val="00BE39D4"/>
    <w:rsid w:val="00BE687B"/>
    <w:rsid w:val="00C009C5"/>
    <w:rsid w:val="00C350E9"/>
    <w:rsid w:val="00C467D1"/>
    <w:rsid w:val="00C47512"/>
    <w:rsid w:val="00C52730"/>
    <w:rsid w:val="00C52AA0"/>
    <w:rsid w:val="00C6724D"/>
    <w:rsid w:val="00C75FF5"/>
    <w:rsid w:val="00C81EC5"/>
    <w:rsid w:val="00C955B7"/>
    <w:rsid w:val="00CA2B5E"/>
    <w:rsid w:val="00CA4CBC"/>
    <w:rsid w:val="00CA6396"/>
    <w:rsid w:val="00CA6EAC"/>
    <w:rsid w:val="00CE0474"/>
    <w:rsid w:val="00CE58E2"/>
    <w:rsid w:val="00CE7BD4"/>
    <w:rsid w:val="00CF240E"/>
    <w:rsid w:val="00CF4AE2"/>
    <w:rsid w:val="00D01756"/>
    <w:rsid w:val="00D03041"/>
    <w:rsid w:val="00D04AEF"/>
    <w:rsid w:val="00D10448"/>
    <w:rsid w:val="00D154FC"/>
    <w:rsid w:val="00D20CE9"/>
    <w:rsid w:val="00D30EEC"/>
    <w:rsid w:val="00D30F46"/>
    <w:rsid w:val="00D35A8A"/>
    <w:rsid w:val="00D4437A"/>
    <w:rsid w:val="00D45A84"/>
    <w:rsid w:val="00D47A2A"/>
    <w:rsid w:val="00D5099D"/>
    <w:rsid w:val="00D52390"/>
    <w:rsid w:val="00D54A01"/>
    <w:rsid w:val="00D5665C"/>
    <w:rsid w:val="00D56D13"/>
    <w:rsid w:val="00D6275C"/>
    <w:rsid w:val="00D629B1"/>
    <w:rsid w:val="00D63A6D"/>
    <w:rsid w:val="00D63D96"/>
    <w:rsid w:val="00D73600"/>
    <w:rsid w:val="00D75B76"/>
    <w:rsid w:val="00D87906"/>
    <w:rsid w:val="00D94732"/>
    <w:rsid w:val="00DA05FB"/>
    <w:rsid w:val="00DB1BAD"/>
    <w:rsid w:val="00DB2CE5"/>
    <w:rsid w:val="00DC7020"/>
    <w:rsid w:val="00DD251E"/>
    <w:rsid w:val="00DE042C"/>
    <w:rsid w:val="00DE0618"/>
    <w:rsid w:val="00DE2C42"/>
    <w:rsid w:val="00DE6BC2"/>
    <w:rsid w:val="00DF22CD"/>
    <w:rsid w:val="00E00F38"/>
    <w:rsid w:val="00E03183"/>
    <w:rsid w:val="00E10EA7"/>
    <w:rsid w:val="00E1317A"/>
    <w:rsid w:val="00E20A6E"/>
    <w:rsid w:val="00E2463E"/>
    <w:rsid w:val="00E26E85"/>
    <w:rsid w:val="00E367D4"/>
    <w:rsid w:val="00E3689E"/>
    <w:rsid w:val="00E36F1C"/>
    <w:rsid w:val="00E41377"/>
    <w:rsid w:val="00E434A1"/>
    <w:rsid w:val="00E66F06"/>
    <w:rsid w:val="00E73B8E"/>
    <w:rsid w:val="00E765C3"/>
    <w:rsid w:val="00E808E7"/>
    <w:rsid w:val="00E84911"/>
    <w:rsid w:val="00E85E9B"/>
    <w:rsid w:val="00E86FC1"/>
    <w:rsid w:val="00E87B3B"/>
    <w:rsid w:val="00E90025"/>
    <w:rsid w:val="00E93BB3"/>
    <w:rsid w:val="00E951F6"/>
    <w:rsid w:val="00EA4431"/>
    <w:rsid w:val="00EA69EC"/>
    <w:rsid w:val="00EC6B2A"/>
    <w:rsid w:val="00EC7F4A"/>
    <w:rsid w:val="00ED3783"/>
    <w:rsid w:val="00EE257A"/>
    <w:rsid w:val="00EF205B"/>
    <w:rsid w:val="00F005B4"/>
    <w:rsid w:val="00F01267"/>
    <w:rsid w:val="00F014C2"/>
    <w:rsid w:val="00F11A8A"/>
    <w:rsid w:val="00F26586"/>
    <w:rsid w:val="00F35F97"/>
    <w:rsid w:val="00F37E74"/>
    <w:rsid w:val="00F44549"/>
    <w:rsid w:val="00F54794"/>
    <w:rsid w:val="00F57532"/>
    <w:rsid w:val="00F65F5F"/>
    <w:rsid w:val="00F66C15"/>
    <w:rsid w:val="00F70766"/>
    <w:rsid w:val="00F74550"/>
    <w:rsid w:val="00F76D11"/>
    <w:rsid w:val="00F82B08"/>
    <w:rsid w:val="00FA29CC"/>
    <w:rsid w:val="00FA5D0B"/>
    <w:rsid w:val="00FB064E"/>
    <w:rsid w:val="00FC65B6"/>
    <w:rsid w:val="00FD2EBE"/>
    <w:rsid w:val="00FD6E69"/>
    <w:rsid w:val="00FF00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4FCB91"/>
  <w15:docId w15:val="{94E2498D-7D52-4439-8AEF-7D56B5CFC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66FB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E2463E"/>
    <w:pPr>
      <w:keepNext/>
      <w:keepLines/>
      <w:bidi w:val="0"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1B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1BA4"/>
  </w:style>
  <w:style w:type="paragraph" w:styleId="Footer">
    <w:name w:val="footer"/>
    <w:basedOn w:val="Normal"/>
    <w:link w:val="FooterChar"/>
    <w:uiPriority w:val="99"/>
    <w:unhideWhenUsed/>
    <w:rsid w:val="00991B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1BA4"/>
  </w:style>
  <w:style w:type="paragraph" w:styleId="BalloonText">
    <w:name w:val="Balloon Text"/>
    <w:basedOn w:val="Normal"/>
    <w:link w:val="BalloonTextChar"/>
    <w:uiPriority w:val="99"/>
    <w:semiHidden/>
    <w:unhideWhenUsed/>
    <w:rsid w:val="00052E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2EC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4CBC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93BB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93BB3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93BB3"/>
    <w:rPr>
      <w:vertAlign w:val="superscript"/>
    </w:rPr>
  </w:style>
  <w:style w:type="table" w:styleId="TableGrid">
    <w:name w:val="Table Grid"/>
    <w:basedOn w:val="TableNormal"/>
    <w:uiPriority w:val="39"/>
    <w:rsid w:val="00522AF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2463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bidi="ar-SA"/>
    </w:rPr>
  </w:style>
  <w:style w:type="character" w:styleId="Hyperlink">
    <w:name w:val="Hyperlink"/>
    <w:basedOn w:val="DefaultParagraphFont"/>
    <w:uiPriority w:val="99"/>
    <w:unhideWhenUsed/>
    <w:rsid w:val="00E2463E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E90025"/>
  </w:style>
  <w:style w:type="table" w:styleId="GridTable5Dark-Accent5">
    <w:name w:val="Grid Table 5 Dark Accent 5"/>
    <w:basedOn w:val="TableNormal"/>
    <w:uiPriority w:val="50"/>
    <w:rsid w:val="00F575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6Colorful-Accent6">
    <w:name w:val="Grid Table 6 Colorful Accent 6"/>
    <w:basedOn w:val="TableNormal"/>
    <w:uiPriority w:val="51"/>
    <w:rsid w:val="00F57532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D20C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rsid w:val="00E808E7"/>
    <w:pPr>
      <w:autoSpaceDE w:val="0"/>
      <w:autoSpaceDN w:val="0"/>
      <w:adjustRightInd w:val="0"/>
      <w:spacing w:after="0" w:line="240" w:lineRule="auto"/>
    </w:pPr>
    <w:rPr>
      <w:rFonts w:ascii="DACHK O+ Gulliver" w:hAnsi="DACHK O+ Gulliver" w:cs="DACHK O+ Gulliver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8B1533"/>
    <w:rPr>
      <w:color w:val="808080"/>
    </w:rPr>
  </w:style>
  <w:style w:type="table" w:styleId="ListTable4-Accent6">
    <w:name w:val="List Table 4 Accent 6"/>
    <w:basedOn w:val="TableNormal"/>
    <w:uiPriority w:val="49"/>
    <w:rsid w:val="00D30EE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2-Accent6">
    <w:name w:val="Grid Table 2 Accent 6"/>
    <w:basedOn w:val="TableNormal"/>
    <w:uiPriority w:val="47"/>
    <w:rsid w:val="003766FB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a">
    <w:name w:val="فصل"/>
    <w:next w:val="Normal"/>
    <w:rsid w:val="00B95BB8"/>
    <w:pPr>
      <w:widowControl w:val="0"/>
      <w:numPr>
        <w:numId w:val="46"/>
      </w:numPr>
      <w:tabs>
        <w:tab w:val="center" w:pos="4253"/>
      </w:tabs>
      <w:bidi/>
      <w:spacing w:after="0" w:line="360" w:lineRule="auto"/>
      <w:jc w:val="center"/>
      <w:outlineLvl w:val="0"/>
    </w:pPr>
    <w:rPr>
      <w:rFonts w:ascii="TimesNewRomanPS-ItalicMT" w:eastAsia="TimesNewRomanPS-ItalicMT" w:hAnsi="TimesNewRomanPS-ItalicMT" w:cs="B Zar"/>
      <w:b/>
      <w:bCs/>
      <w:sz w:val="52"/>
      <w:szCs w:val="60"/>
    </w:rPr>
  </w:style>
  <w:style w:type="paragraph" w:customStyle="1" w:styleId="a3">
    <w:name w:val="فرمول"/>
    <w:next w:val="Normal"/>
    <w:rsid w:val="00B95BB8"/>
    <w:pPr>
      <w:widowControl w:val="0"/>
      <w:numPr>
        <w:ilvl w:val="6"/>
        <w:numId w:val="46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 w:line="288" w:lineRule="auto"/>
      <w:jc w:val="lowKashida"/>
      <w:textAlignment w:val="center"/>
      <w:outlineLvl w:val="6"/>
    </w:pPr>
    <w:rPr>
      <w:rFonts w:ascii="TimesNewRomanPS-ItalicMT" w:eastAsia="TimesNewRomanPS-ItalicMT" w:hAnsi="TimesNewRomanPS-ItalicMT" w:cs="Wingdings"/>
      <w:bCs/>
      <w:sz w:val="24"/>
    </w:rPr>
  </w:style>
  <w:style w:type="paragraph" w:customStyle="1" w:styleId="a2">
    <w:name w:val="زيرنويس شکل"/>
    <w:next w:val="Normal"/>
    <w:rsid w:val="00B95BB8"/>
    <w:pPr>
      <w:widowControl w:val="0"/>
      <w:numPr>
        <w:ilvl w:val="5"/>
        <w:numId w:val="46"/>
      </w:numPr>
      <w:bidi/>
      <w:adjustRightInd w:val="0"/>
      <w:snapToGrid w:val="0"/>
      <w:spacing w:before="200" w:after="600" w:line="204" w:lineRule="auto"/>
      <w:jc w:val="center"/>
      <w:outlineLvl w:val="5"/>
    </w:pPr>
    <w:rPr>
      <w:rFonts w:ascii="TimesNewRomanPS-ItalicMT" w:eastAsia="TimesNewRomanPS-ItalicMT" w:hAnsi="TimesNewRomanPS-ItalicMT" w:cs="Wingdings"/>
      <w:sz w:val="18"/>
      <w:szCs w:val="24"/>
    </w:rPr>
  </w:style>
  <w:style w:type="paragraph" w:customStyle="1" w:styleId="a1">
    <w:name w:val="تيتر دوم"/>
    <w:next w:val="Normal"/>
    <w:rsid w:val="00B95BB8"/>
    <w:pPr>
      <w:keepNext/>
      <w:widowControl w:val="0"/>
      <w:numPr>
        <w:ilvl w:val="2"/>
        <w:numId w:val="46"/>
      </w:numPr>
      <w:bidi/>
      <w:spacing w:before="720" w:after="480" w:line="288" w:lineRule="auto"/>
      <w:jc w:val="lowKashida"/>
      <w:outlineLvl w:val="2"/>
    </w:pPr>
    <w:rPr>
      <w:rFonts w:ascii="TimesNewRomanPS-ItalicMT" w:eastAsia="TimesNewRomanPS-ItalicMT" w:hAnsi="TimesNewRomanPS-ItalicMT" w:cs="Wingdings"/>
      <w:b/>
      <w:bCs/>
      <w:sz w:val="28"/>
      <w:szCs w:val="32"/>
      <w:lang w:bidi="ar-SA"/>
    </w:rPr>
  </w:style>
  <w:style w:type="paragraph" w:customStyle="1" w:styleId="a0">
    <w:name w:val="تيتر اول"/>
    <w:next w:val="Normal"/>
    <w:rsid w:val="00B95BB8"/>
    <w:pPr>
      <w:keepNext/>
      <w:widowControl w:val="0"/>
      <w:numPr>
        <w:ilvl w:val="1"/>
        <w:numId w:val="46"/>
      </w:numPr>
      <w:bidi/>
      <w:spacing w:before="600" w:after="480" w:line="288" w:lineRule="auto"/>
      <w:jc w:val="lowKashida"/>
      <w:outlineLvl w:val="1"/>
    </w:pPr>
    <w:rPr>
      <w:rFonts w:ascii="TimesNewRomanPS-ItalicMT" w:eastAsia="TimesNewRomanPS-ItalicMT" w:hAnsi="TimesNewRomanPS-ItalicMT" w:cs="Wingdings"/>
      <w:b/>
      <w:bCs/>
      <w:sz w:val="32"/>
      <w:szCs w:val="36"/>
    </w:rPr>
  </w:style>
  <w:style w:type="paragraph" w:customStyle="1" w:styleId="a4">
    <w:name w:val="بالانويس جدول"/>
    <w:next w:val="Normal"/>
    <w:rsid w:val="00B95BB8"/>
    <w:pPr>
      <w:keepNext/>
      <w:numPr>
        <w:ilvl w:val="7"/>
        <w:numId w:val="46"/>
      </w:numPr>
      <w:bidi/>
      <w:spacing w:before="600" w:after="100" w:line="204" w:lineRule="auto"/>
      <w:jc w:val="center"/>
      <w:outlineLvl w:val="7"/>
    </w:pPr>
    <w:rPr>
      <w:rFonts w:ascii="TimesNewRomanPS-ItalicMT" w:eastAsia="TimesNewRomanPS-ItalicMT" w:hAnsi="TimesNewRomanPS-ItalicMT" w:cs="Wingdings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61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3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5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05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8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8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1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h15</b:Tag>
    <b:SourceType>JournalArticle</b:SourceType>
    <b:Guid>{9D02D4FC-91B0-4453-934F-2614774EFEA7}</b:Guid>
    <b:Author>
      <b:Author>
        <b:NameList>
          <b:Person>
            <b:Last>h</b:Last>
          </b:Person>
        </b:NameList>
      </b:Author>
    </b:Author>
    <b:Title>iuy</b:Title>
    <b:JournalName>ouiyu</b:JournalName>
    <b:Year>2015</b:Year>
    <b:RefOrder>2</b:RefOrder>
  </b:Source>
  <b:Source xmlns:b="http://schemas.openxmlformats.org/officeDocument/2006/bibliography" xmlns="http://schemas.openxmlformats.org/officeDocument/2006/bibliography">
    <b:Tag>Placeholder1</b:Tag>
    <b:RefOrder>3</b:RefOrder>
  </b:Source>
  <b:Source>
    <b:Tag>kMa15</b:Tag>
    <b:SourceType>JournalArticle</b:SourceType>
    <b:Guid>{7CDFE29E-C9D3-4F3A-A1F8-CDADC7B268E9}</b:Guid>
    <b:Author>
      <b:Author>
        <b:NameList>
          <b:Person>
            <b:Last>Ameta</b:Last>
            <b:First>k.</b:First>
            <b:Middle>Mahima and Pooja</b:Middle>
          </b:Person>
        </b:NameList>
      </b:Author>
    </b:Author>
    <b:Title>Blood Cell Segmentation: A Review</b:Title>
    <b:JournalName>International Journal of Engineering Research &amp; Technology (IJERT)</b:JournalName>
    <b:Year>2015</b:Year>
    <b:RefOrder>4</b:RefOrder>
  </b:Source>
  <b:Source>
    <b:Tag>Hog15</b:Tag>
    <b:SourceType>JournalArticle</b:SourceType>
    <b:Guid>{F40E6832-CE1D-47E7-B95E-536260B2CC1A}</b:Guid>
    <b:Author>
      <b:Author>
        <b:NameList>
          <b:Person>
            <b:Last>miguel</b:Last>
            <b:First>Hogu</b:First>
          </b:Person>
        </b:NameList>
      </b:Author>
    </b:Author>
    <b:Title>Image processing methodology for blood cell counting via mobile devices</b:Title>
    <b:Year>June 2015</b:Year>
    <b:RefOrder>1</b:RefOrder>
  </b:Source>
</b:Sources>
</file>

<file path=customXml/itemProps1.xml><?xml version="1.0" encoding="utf-8"?>
<ds:datastoreItem xmlns:ds="http://schemas.openxmlformats.org/officeDocument/2006/customXml" ds:itemID="{5C8F32AD-53DB-42E1-A941-C3F2BE9E7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1681</TotalTime>
  <Pages>12</Pages>
  <Words>1153</Words>
  <Characters>6575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Saeed Dayari</dc:creator>
  <cp:lastModifiedBy>Microsoft account</cp:lastModifiedBy>
  <cp:revision>131</cp:revision>
  <cp:lastPrinted>2020-04-13T16:47:00Z</cp:lastPrinted>
  <dcterms:created xsi:type="dcterms:W3CDTF">2020-03-22T06:42:00Z</dcterms:created>
  <dcterms:modified xsi:type="dcterms:W3CDTF">2020-04-15T12:58:00Z</dcterms:modified>
</cp:coreProperties>
</file>